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5FB66A" w14:textId="77777777" w:rsidR="003E524F" w:rsidRDefault="003E524F" w:rsidP="003E524F">
      <w:pPr>
        <w:pStyle w:val="Ttulo1"/>
        <w:spacing w:before="1" w:line="360" w:lineRule="auto"/>
        <w:ind w:left="504" w:right="520" w:firstLine="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Modeling the distribution of the rocket-frog, </w:t>
      </w:r>
      <w:r>
        <w:rPr>
          <w:rFonts w:ascii="Times New Roman" w:eastAsia="Times New Roman" w:hAnsi="Times New Roman" w:cs="Times New Roman"/>
          <w:i/>
          <w:sz w:val="28"/>
          <w:szCs w:val="28"/>
        </w:rPr>
        <w:t xml:space="preserve">Allobates olfersioides </w:t>
      </w:r>
      <w:r>
        <w:rPr>
          <w:rFonts w:ascii="Times New Roman" w:eastAsia="Times New Roman" w:hAnsi="Times New Roman" w:cs="Times New Roman"/>
          <w:sz w:val="28"/>
          <w:szCs w:val="28"/>
        </w:rPr>
        <w:t xml:space="preserve">(Anura, Aromobatidae), in the Brazilian Northeastern Atlantic Forest: Implications for the conservation of a vulnerable species </w:t>
      </w:r>
    </w:p>
    <w:p w14:paraId="6547827D" w14:textId="77777777" w:rsidR="00A16414" w:rsidRDefault="00A16414">
      <w:pPr>
        <w:pBdr>
          <w:top w:val="nil"/>
          <w:left w:val="nil"/>
          <w:bottom w:val="nil"/>
          <w:right w:val="nil"/>
          <w:between w:val="nil"/>
        </w:pBdr>
        <w:spacing w:line="360" w:lineRule="auto"/>
        <w:ind w:left="200" w:right="213" w:firstLine="720"/>
        <w:jc w:val="both"/>
        <w:rPr>
          <w:color w:val="000000"/>
          <w:sz w:val="24"/>
          <w:szCs w:val="24"/>
        </w:rPr>
      </w:pPr>
    </w:p>
    <w:p w14:paraId="0365EF79" w14:textId="10CB33C6" w:rsidR="00A16414" w:rsidRPr="00782F54" w:rsidRDefault="00AF1AE6">
      <w:pPr>
        <w:pBdr>
          <w:top w:val="nil"/>
          <w:left w:val="nil"/>
          <w:bottom w:val="nil"/>
          <w:right w:val="nil"/>
          <w:between w:val="nil"/>
        </w:pBdr>
        <w:spacing w:before="100" w:line="360" w:lineRule="auto"/>
        <w:ind w:left="200" w:right="210" w:firstLine="720"/>
        <w:jc w:val="center"/>
        <w:rPr>
          <w:rFonts w:ascii="Times New Roman" w:eastAsia="Times New Roman" w:hAnsi="Times New Roman" w:cs="Times New Roman"/>
          <w:b/>
          <w:color w:val="000000"/>
          <w:sz w:val="24"/>
          <w:szCs w:val="24"/>
          <w:lang w:val="pt-BR"/>
        </w:rPr>
      </w:pPr>
      <w:r w:rsidRPr="00782F54">
        <w:rPr>
          <w:rFonts w:ascii="Times New Roman" w:eastAsia="Times New Roman" w:hAnsi="Times New Roman" w:cs="Times New Roman"/>
          <w:b/>
          <w:color w:val="000000"/>
          <w:sz w:val="24"/>
          <w:szCs w:val="24"/>
          <w:lang w:val="pt-BR"/>
        </w:rPr>
        <w:t>Edson Nilton de Moura Silva-Júnior</w:t>
      </w:r>
      <w:r w:rsidRPr="00782F54">
        <w:rPr>
          <w:rFonts w:ascii="Times New Roman" w:eastAsia="Times New Roman" w:hAnsi="Times New Roman" w:cs="Times New Roman"/>
          <w:b/>
          <w:color w:val="000000"/>
          <w:sz w:val="24"/>
          <w:szCs w:val="24"/>
          <w:vertAlign w:val="superscript"/>
          <w:lang w:val="pt-BR"/>
        </w:rPr>
        <w:t>1, 2</w:t>
      </w:r>
      <w:r w:rsidR="00A732DC">
        <w:rPr>
          <w:rFonts w:ascii="Times New Roman" w:eastAsia="Times New Roman" w:hAnsi="Times New Roman" w:cs="Times New Roman"/>
          <w:b/>
          <w:color w:val="000000"/>
          <w:sz w:val="24"/>
          <w:szCs w:val="24"/>
          <w:vertAlign w:val="superscript"/>
          <w:lang w:val="pt-BR"/>
        </w:rPr>
        <w:t>, *</w:t>
      </w:r>
      <w:r w:rsidRPr="00782F54">
        <w:rPr>
          <w:rFonts w:ascii="Times New Roman" w:eastAsia="Times New Roman" w:hAnsi="Times New Roman" w:cs="Times New Roman"/>
          <w:b/>
          <w:color w:val="000000"/>
          <w:sz w:val="24"/>
          <w:szCs w:val="24"/>
          <w:lang w:val="pt-BR"/>
        </w:rPr>
        <w:t>, Paulo Braga Mascarenhas-Júnior</w:t>
      </w:r>
      <w:r w:rsidRPr="00782F54">
        <w:rPr>
          <w:rFonts w:ascii="Times New Roman" w:eastAsia="Times New Roman" w:hAnsi="Times New Roman" w:cs="Times New Roman"/>
          <w:b/>
          <w:color w:val="000000"/>
          <w:sz w:val="24"/>
          <w:szCs w:val="24"/>
          <w:vertAlign w:val="superscript"/>
          <w:lang w:val="pt-BR"/>
        </w:rPr>
        <w:t>1, 2</w:t>
      </w:r>
      <w:r w:rsidRPr="00782F54">
        <w:rPr>
          <w:rFonts w:ascii="Times New Roman" w:eastAsia="Times New Roman" w:hAnsi="Times New Roman" w:cs="Times New Roman"/>
          <w:b/>
          <w:color w:val="000000"/>
          <w:sz w:val="24"/>
          <w:szCs w:val="24"/>
          <w:lang w:val="pt-BR"/>
        </w:rPr>
        <w:t>, Victor Leandro</w:t>
      </w:r>
      <w:r w:rsidRPr="00782F54">
        <w:rPr>
          <w:rFonts w:ascii="Times New Roman" w:eastAsia="Times New Roman" w:hAnsi="Times New Roman" w:cs="Times New Roman"/>
          <w:b/>
          <w:sz w:val="24"/>
          <w:szCs w:val="24"/>
          <w:lang w:val="pt-BR"/>
        </w:rPr>
        <w:t>-</w:t>
      </w:r>
      <w:r w:rsidRPr="00782F54">
        <w:rPr>
          <w:rFonts w:ascii="Times New Roman" w:eastAsia="Times New Roman" w:hAnsi="Times New Roman" w:cs="Times New Roman"/>
          <w:b/>
          <w:color w:val="000000"/>
          <w:sz w:val="24"/>
          <w:szCs w:val="24"/>
          <w:lang w:val="pt-BR"/>
        </w:rPr>
        <w:t>Silva</w:t>
      </w:r>
      <w:r w:rsidRPr="00782F54">
        <w:rPr>
          <w:rFonts w:ascii="Times New Roman" w:eastAsia="Times New Roman" w:hAnsi="Times New Roman" w:cs="Times New Roman"/>
          <w:b/>
          <w:color w:val="000000"/>
          <w:sz w:val="24"/>
          <w:szCs w:val="24"/>
          <w:vertAlign w:val="superscript"/>
          <w:lang w:val="pt-BR"/>
        </w:rPr>
        <w:t>3, 4</w:t>
      </w:r>
      <w:r w:rsidRPr="00782F54">
        <w:rPr>
          <w:rFonts w:ascii="Times New Roman" w:eastAsia="Times New Roman" w:hAnsi="Times New Roman" w:cs="Times New Roman"/>
          <w:b/>
          <w:color w:val="000000"/>
          <w:sz w:val="24"/>
          <w:szCs w:val="24"/>
          <w:lang w:val="pt-BR"/>
        </w:rPr>
        <w:t>, Pedro Ivo Simões</w:t>
      </w:r>
      <w:r w:rsidR="00163F84" w:rsidRPr="00163F84">
        <w:rPr>
          <w:rFonts w:ascii="Times New Roman" w:eastAsia="Times New Roman" w:hAnsi="Times New Roman" w:cs="Times New Roman"/>
          <w:b/>
          <w:color w:val="000000"/>
          <w:sz w:val="24"/>
          <w:szCs w:val="24"/>
          <w:vertAlign w:val="superscript"/>
          <w:lang w:val="pt-BR"/>
        </w:rPr>
        <w:t>1,</w:t>
      </w:r>
      <w:r w:rsidRPr="00782F54">
        <w:rPr>
          <w:rFonts w:ascii="Times New Roman" w:eastAsia="Times New Roman" w:hAnsi="Times New Roman" w:cs="Times New Roman"/>
          <w:b/>
          <w:color w:val="000000"/>
          <w:sz w:val="24"/>
          <w:szCs w:val="24"/>
          <w:vertAlign w:val="superscript"/>
          <w:lang w:val="pt-BR"/>
        </w:rPr>
        <w:t>2</w:t>
      </w:r>
    </w:p>
    <w:p w14:paraId="78A0A44F" w14:textId="7F7CF817" w:rsidR="00A16414" w:rsidRPr="007E3CFA" w:rsidRDefault="00AF1AE6">
      <w:pPr>
        <w:pStyle w:val="Ttulo1"/>
        <w:tabs>
          <w:tab w:val="left" w:pos="401"/>
        </w:tabs>
        <w:ind w:left="0"/>
        <w:rPr>
          <w:rFonts w:ascii="Times New Roman" w:eastAsia="Times New Roman" w:hAnsi="Times New Roman" w:cs="Times New Roman"/>
          <w:b w:val="0"/>
          <w:lang w:val="pt-BR"/>
        </w:rPr>
      </w:pPr>
      <w:proofErr w:type="spellStart"/>
      <w:r w:rsidRPr="007E3CFA">
        <w:rPr>
          <w:rFonts w:ascii="Times New Roman" w:eastAsia="Times New Roman" w:hAnsi="Times New Roman" w:cs="Times New Roman"/>
          <w:lang w:val="pt-BR"/>
        </w:rPr>
        <w:t>Af</w:t>
      </w:r>
      <w:r w:rsidR="00163F84">
        <w:rPr>
          <w:rFonts w:ascii="Times New Roman" w:eastAsia="Times New Roman" w:hAnsi="Times New Roman" w:cs="Times New Roman"/>
          <w:lang w:val="pt-BR"/>
        </w:rPr>
        <w:t>illiations</w:t>
      </w:r>
      <w:proofErr w:type="spellEnd"/>
      <w:r w:rsidR="00163F84">
        <w:rPr>
          <w:rFonts w:ascii="Times New Roman" w:eastAsia="Times New Roman" w:hAnsi="Times New Roman" w:cs="Times New Roman"/>
          <w:lang w:val="pt-BR"/>
        </w:rPr>
        <w:t>:</w:t>
      </w:r>
    </w:p>
    <w:p w14:paraId="45CC631C" w14:textId="77777777" w:rsidR="00A16414" w:rsidRPr="007E3CFA" w:rsidRDefault="00AF1AE6">
      <w:pPr>
        <w:pBdr>
          <w:top w:val="nil"/>
          <w:left w:val="nil"/>
          <w:bottom w:val="nil"/>
          <w:right w:val="nil"/>
          <w:between w:val="nil"/>
        </w:pBdr>
        <w:spacing w:before="100" w:line="360" w:lineRule="auto"/>
        <w:ind w:right="210"/>
        <w:rPr>
          <w:rFonts w:ascii="Times New Roman" w:eastAsia="Times New Roman" w:hAnsi="Times New Roman" w:cs="Times New Roman"/>
          <w:b/>
          <w:color w:val="000000"/>
          <w:sz w:val="24"/>
          <w:szCs w:val="24"/>
          <w:lang w:val="pt-BR"/>
        </w:rPr>
      </w:pPr>
      <w:r w:rsidRPr="007E3CFA">
        <w:rPr>
          <w:rFonts w:ascii="Times New Roman" w:eastAsia="Times New Roman" w:hAnsi="Times New Roman" w:cs="Times New Roman"/>
          <w:b/>
          <w:color w:val="000000"/>
          <w:sz w:val="24"/>
          <w:szCs w:val="24"/>
          <w:lang w:val="pt-BR"/>
        </w:rPr>
        <w:t xml:space="preserve"> </w:t>
      </w:r>
    </w:p>
    <w:p w14:paraId="4D02FF1D" w14:textId="3EDCD254" w:rsidR="00A16414" w:rsidRPr="009B43F1" w:rsidRDefault="00AF1AE6">
      <w:pPr>
        <w:pBdr>
          <w:top w:val="nil"/>
          <w:left w:val="nil"/>
          <w:bottom w:val="nil"/>
          <w:right w:val="nil"/>
          <w:between w:val="nil"/>
        </w:pBdr>
        <w:spacing w:before="100" w:line="360" w:lineRule="auto"/>
        <w:ind w:right="210"/>
        <w:rPr>
          <w:rFonts w:ascii="Times New Roman" w:eastAsia="Times New Roman" w:hAnsi="Times New Roman" w:cs="Times New Roman"/>
          <w:color w:val="000000"/>
          <w:sz w:val="24"/>
          <w:szCs w:val="24"/>
          <w:lang w:val="pt-BR"/>
        </w:rPr>
      </w:pPr>
      <w:r w:rsidRPr="009B43F1">
        <w:rPr>
          <w:rFonts w:ascii="Times New Roman" w:eastAsia="Times New Roman" w:hAnsi="Times New Roman" w:cs="Times New Roman"/>
          <w:color w:val="000000"/>
          <w:sz w:val="24"/>
          <w:szCs w:val="24"/>
          <w:lang w:val="pt-BR"/>
        </w:rPr>
        <w:t xml:space="preserve">1 </w:t>
      </w:r>
      <w:r w:rsidR="009B43F1" w:rsidRPr="009B43F1">
        <w:rPr>
          <w:rFonts w:ascii="Times New Roman" w:eastAsia="Times New Roman" w:hAnsi="Times New Roman" w:cs="Times New Roman"/>
          <w:color w:val="000000"/>
          <w:sz w:val="24"/>
          <w:szCs w:val="24"/>
          <w:lang w:val="pt-BR"/>
        </w:rPr>
        <w:t xml:space="preserve">Programa de </w:t>
      </w:r>
      <w:r w:rsidR="001128FD" w:rsidRPr="009B43F1">
        <w:rPr>
          <w:rFonts w:ascii="Times New Roman" w:eastAsia="Times New Roman" w:hAnsi="Times New Roman" w:cs="Times New Roman"/>
          <w:color w:val="000000"/>
          <w:sz w:val="24"/>
          <w:szCs w:val="24"/>
          <w:lang w:val="pt-BR"/>
        </w:rPr>
        <w:t>Pós-</w:t>
      </w:r>
      <w:r w:rsidR="00163F84">
        <w:rPr>
          <w:rFonts w:ascii="Times New Roman" w:eastAsia="Times New Roman" w:hAnsi="Times New Roman" w:cs="Times New Roman"/>
          <w:color w:val="000000"/>
          <w:sz w:val="24"/>
          <w:szCs w:val="24"/>
          <w:lang w:val="pt-BR"/>
        </w:rPr>
        <w:t>G</w:t>
      </w:r>
      <w:r w:rsidR="001128FD" w:rsidRPr="009B43F1">
        <w:rPr>
          <w:rFonts w:ascii="Times New Roman" w:eastAsia="Times New Roman" w:hAnsi="Times New Roman" w:cs="Times New Roman"/>
          <w:color w:val="000000"/>
          <w:sz w:val="24"/>
          <w:szCs w:val="24"/>
          <w:lang w:val="pt-BR"/>
        </w:rPr>
        <w:t>raduação</w:t>
      </w:r>
      <w:r w:rsidR="009B43F1" w:rsidRPr="009B43F1">
        <w:rPr>
          <w:rFonts w:ascii="Times New Roman" w:eastAsia="Times New Roman" w:hAnsi="Times New Roman" w:cs="Times New Roman"/>
          <w:color w:val="000000"/>
          <w:sz w:val="24"/>
          <w:szCs w:val="24"/>
          <w:lang w:val="pt-BR"/>
        </w:rPr>
        <w:t xml:space="preserve"> em Biologia Animal</w:t>
      </w:r>
      <w:r w:rsidRPr="009B43F1">
        <w:rPr>
          <w:rFonts w:ascii="Times New Roman" w:eastAsia="Times New Roman" w:hAnsi="Times New Roman" w:cs="Times New Roman"/>
          <w:color w:val="000000"/>
          <w:sz w:val="24"/>
          <w:szCs w:val="24"/>
          <w:lang w:val="pt-BR"/>
        </w:rPr>
        <w:t>, Depart</w:t>
      </w:r>
      <w:r w:rsidR="009B43F1">
        <w:rPr>
          <w:rFonts w:ascii="Times New Roman" w:eastAsia="Times New Roman" w:hAnsi="Times New Roman" w:cs="Times New Roman"/>
          <w:color w:val="000000"/>
          <w:sz w:val="24"/>
          <w:szCs w:val="24"/>
          <w:lang w:val="pt-BR"/>
        </w:rPr>
        <w:t>a</w:t>
      </w:r>
      <w:r w:rsidRPr="009B43F1">
        <w:rPr>
          <w:rFonts w:ascii="Times New Roman" w:eastAsia="Times New Roman" w:hAnsi="Times New Roman" w:cs="Times New Roman"/>
          <w:color w:val="000000"/>
          <w:sz w:val="24"/>
          <w:szCs w:val="24"/>
          <w:lang w:val="pt-BR"/>
        </w:rPr>
        <w:t>mento</w:t>
      </w:r>
      <w:r w:rsidR="009B43F1" w:rsidRPr="009B43F1">
        <w:rPr>
          <w:rFonts w:ascii="Times New Roman" w:eastAsia="Times New Roman" w:hAnsi="Times New Roman" w:cs="Times New Roman"/>
          <w:color w:val="000000"/>
          <w:sz w:val="24"/>
          <w:szCs w:val="24"/>
          <w:lang w:val="pt-BR"/>
        </w:rPr>
        <w:t xml:space="preserve"> </w:t>
      </w:r>
      <w:r w:rsidR="009B43F1">
        <w:rPr>
          <w:rFonts w:ascii="Times New Roman" w:eastAsia="Times New Roman" w:hAnsi="Times New Roman" w:cs="Times New Roman"/>
          <w:color w:val="000000"/>
          <w:sz w:val="24"/>
          <w:szCs w:val="24"/>
          <w:lang w:val="pt-BR"/>
        </w:rPr>
        <w:t>de</w:t>
      </w:r>
      <w:r w:rsidRPr="009B43F1">
        <w:rPr>
          <w:rFonts w:ascii="Times New Roman" w:eastAsia="Times New Roman" w:hAnsi="Times New Roman" w:cs="Times New Roman"/>
          <w:color w:val="000000"/>
          <w:sz w:val="24"/>
          <w:szCs w:val="24"/>
          <w:lang w:val="pt-BR"/>
        </w:rPr>
        <w:t xml:space="preserve"> Zoolog</w:t>
      </w:r>
      <w:r w:rsidR="009B43F1">
        <w:rPr>
          <w:rFonts w:ascii="Times New Roman" w:eastAsia="Times New Roman" w:hAnsi="Times New Roman" w:cs="Times New Roman"/>
          <w:color w:val="000000"/>
          <w:sz w:val="24"/>
          <w:szCs w:val="24"/>
          <w:lang w:val="pt-BR"/>
        </w:rPr>
        <w:t>ia</w:t>
      </w:r>
      <w:r w:rsidRPr="009B43F1">
        <w:rPr>
          <w:rFonts w:ascii="Times New Roman" w:eastAsia="Times New Roman" w:hAnsi="Times New Roman" w:cs="Times New Roman"/>
          <w:color w:val="000000"/>
          <w:sz w:val="24"/>
          <w:szCs w:val="24"/>
          <w:lang w:val="pt-BR"/>
        </w:rPr>
        <w:t xml:space="preserve">, </w:t>
      </w:r>
      <w:r w:rsidR="009B43F1">
        <w:rPr>
          <w:rFonts w:ascii="Times New Roman" w:eastAsia="Times New Roman" w:hAnsi="Times New Roman" w:cs="Times New Roman"/>
          <w:color w:val="000000"/>
          <w:sz w:val="24"/>
          <w:szCs w:val="24"/>
          <w:lang w:val="pt-BR"/>
        </w:rPr>
        <w:t>Universidade Federal de Pernambuco</w:t>
      </w:r>
      <w:r w:rsidRPr="009B43F1">
        <w:rPr>
          <w:rFonts w:ascii="Times New Roman" w:eastAsia="Times New Roman" w:hAnsi="Times New Roman" w:cs="Times New Roman"/>
          <w:color w:val="000000"/>
          <w:sz w:val="24"/>
          <w:szCs w:val="24"/>
          <w:lang w:val="pt-BR"/>
        </w:rPr>
        <w:t xml:space="preserve">, </w:t>
      </w:r>
      <w:proofErr w:type="spellStart"/>
      <w:r w:rsidRPr="009B43F1">
        <w:rPr>
          <w:rFonts w:ascii="Times New Roman" w:eastAsia="Times New Roman" w:hAnsi="Times New Roman" w:cs="Times New Roman"/>
          <w:color w:val="000000"/>
          <w:sz w:val="24"/>
          <w:szCs w:val="24"/>
          <w:lang w:val="pt-BR"/>
        </w:rPr>
        <w:t>Brazil</w:t>
      </w:r>
      <w:proofErr w:type="spellEnd"/>
      <w:r w:rsidR="00163F84">
        <w:rPr>
          <w:rFonts w:ascii="Times New Roman" w:eastAsia="Times New Roman" w:hAnsi="Times New Roman" w:cs="Times New Roman"/>
          <w:color w:val="000000"/>
          <w:sz w:val="24"/>
          <w:szCs w:val="24"/>
          <w:lang w:val="pt-BR"/>
        </w:rPr>
        <w:t>.</w:t>
      </w:r>
    </w:p>
    <w:p w14:paraId="0701E27E" w14:textId="16BEDBE3" w:rsidR="00A16414" w:rsidRPr="009B43F1" w:rsidRDefault="00AF1AE6">
      <w:pPr>
        <w:pBdr>
          <w:top w:val="nil"/>
          <w:left w:val="nil"/>
          <w:bottom w:val="nil"/>
          <w:right w:val="nil"/>
          <w:between w:val="nil"/>
        </w:pBdr>
        <w:spacing w:before="100" w:line="360" w:lineRule="auto"/>
        <w:ind w:right="210"/>
        <w:rPr>
          <w:rFonts w:ascii="Times New Roman" w:eastAsia="Times New Roman" w:hAnsi="Times New Roman" w:cs="Times New Roman"/>
          <w:color w:val="000000"/>
          <w:sz w:val="24"/>
          <w:szCs w:val="24"/>
          <w:lang w:val="pt-BR"/>
        </w:rPr>
      </w:pPr>
      <w:r w:rsidRPr="009B43F1">
        <w:rPr>
          <w:rFonts w:ascii="Times New Roman" w:eastAsia="Times New Roman" w:hAnsi="Times New Roman" w:cs="Times New Roman"/>
          <w:color w:val="000000"/>
          <w:sz w:val="24"/>
          <w:szCs w:val="24"/>
          <w:lang w:val="pt-BR"/>
        </w:rPr>
        <w:t xml:space="preserve">2 </w:t>
      </w:r>
      <w:proofErr w:type="spellStart"/>
      <w:r w:rsidRPr="009B43F1">
        <w:rPr>
          <w:rFonts w:ascii="Times New Roman" w:eastAsia="Times New Roman" w:hAnsi="Times New Roman" w:cs="Times New Roman"/>
          <w:color w:val="000000"/>
          <w:sz w:val="24"/>
          <w:szCs w:val="24"/>
          <w:lang w:val="pt-BR"/>
        </w:rPr>
        <w:t>Laborator</w:t>
      </w:r>
      <w:r w:rsidR="009B43F1" w:rsidRPr="009B43F1">
        <w:rPr>
          <w:rFonts w:ascii="Times New Roman" w:eastAsia="Times New Roman" w:hAnsi="Times New Roman" w:cs="Times New Roman"/>
          <w:color w:val="000000"/>
          <w:sz w:val="24"/>
          <w:szCs w:val="24"/>
          <w:lang w:val="pt-BR"/>
        </w:rPr>
        <w:t>io</w:t>
      </w:r>
      <w:proofErr w:type="spellEnd"/>
      <w:r w:rsidRPr="009B43F1">
        <w:rPr>
          <w:rFonts w:ascii="Times New Roman" w:eastAsia="Times New Roman" w:hAnsi="Times New Roman" w:cs="Times New Roman"/>
          <w:color w:val="000000"/>
          <w:sz w:val="24"/>
          <w:szCs w:val="24"/>
          <w:lang w:val="pt-BR"/>
        </w:rPr>
        <w:t xml:space="preserve"> </w:t>
      </w:r>
      <w:r w:rsidR="009B43F1" w:rsidRPr="009B43F1">
        <w:rPr>
          <w:rFonts w:ascii="Times New Roman" w:eastAsia="Times New Roman" w:hAnsi="Times New Roman" w:cs="Times New Roman"/>
          <w:color w:val="000000"/>
          <w:sz w:val="24"/>
          <w:szCs w:val="24"/>
          <w:lang w:val="pt-BR"/>
        </w:rPr>
        <w:t>de</w:t>
      </w:r>
      <w:r w:rsidRPr="009B43F1">
        <w:rPr>
          <w:rFonts w:ascii="Times New Roman" w:eastAsia="Times New Roman" w:hAnsi="Times New Roman" w:cs="Times New Roman"/>
          <w:color w:val="000000"/>
          <w:sz w:val="24"/>
          <w:szCs w:val="24"/>
          <w:lang w:val="pt-BR"/>
        </w:rPr>
        <w:t xml:space="preserve"> Herpetolog</w:t>
      </w:r>
      <w:r w:rsidR="009B43F1" w:rsidRPr="009B43F1">
        <w:rPr>
          <w:rFonts w:ascii="Times New Roman" w:eastAsia="Times New Roman" w:hAnsi="Times New Roman" w:cs="Times New Roman"/>
          <w:color w:val="000000"/>
          <w:sz w:val="24"/>
          <w:szCs w:val="24"/>
          <w:lang w:val="pt-BR"/>
        </w:rPr>
        <w:t>ia</w:t>
      </w:r>
      <w:r w:rsidRPr="009B43F1">
        <w:rPr>
          <w:rFonts w:ascii="Times New Roman" w:eastAsia="Times New Roman" w:hAnsi="Times New Roman" w:cs="Times New Roman"/>
          <w:color w:val="000000"/>
          <w:sz w:val="24"/>
          <w:szCs w:val="24"/>
          <w:lang w:val="pt-BR"/>
        </w:rPr>
        <w:t xml:space="preserve">, </w:t>
      </w:r>
      <w:r w:rsidR="009B43F1" w:rsidRPr="009B43F1">
        <w:rPr>
          <w:rFonts w:ascii="Times New Roman" w:eastAsia="Times New Roman" w:hAnsi="Times New Roman" w:cs="Times New Roman"/>
          <w:color w:val="000000"/>
          <w:sz w:val="24"/>
          <w:szCs w:val="24"/>
          <w:lang w:val="pt-BR"/>
        </w:rPr>
        <w:t>Depart</w:t>
      </w:r>
      <w:r w:rsidR="009B43F1">
        <w:rPr>
          <w:rFonts w:ascii="Times New Roman" w:eastAsia="Times New Roman" w:hAnsi="Times New Roman" w:cs="Times New Roman"/>
          <w:color w:val="000000"/>
          <w:sz w:val="24"/>
          <w:szCs w:val="24"/>
          <w:lang w:val="pt-BR"/>
        </w:rPr>
        <w:t>a</w:t>
      </w:r>
      <w:r w:rsidR="009B43F1" w:rsidRPr="009B43F1">
        <w:rPr>
          <w:rFonts w:ascii="Times New Roman" w:eastAsia="Times New Roman" w:hAnsi="Times New Roman" w:cs="Times New Roman"/>
          <w:color w:val="000000"/>
          <w:sz w:val="24"/>
          <w:szCs w:val="24"/>
          <w:lang w:val="pt-BR"/>
        </w:rPr>
        <w:t xml:space="preserve">mento </w:t>
      </w:r>
      <w:r w:rsidR="009B43F1">
        <w:rPr>
          <w:rFonts w:ascii="Times New Roman" w:eastAsia="Times New Roman" w:hAnsi="Times New Roman" w:cs="Times New Roman"/>
          <w:color w:val="000000"/>
          <w:sz w:val="24"/>
          <w:szCs w:val="24"/>
          <w:lang w:val="pt-BR"/>
        </w:rPr>
        <w:t>de</w:t>
      </w:r>
      <w:r w:rsidR="009B43F1" w:rsidRPr="009B43F1">
        <w:rPr>
          <w:rFonts w:ascii="Times New Roman" w:eastAsia="Times New Roman" w:hAnsi="Times New Roman" w:cs="Times New Roman"/>
          <w:color w:val="000000"/>
          <w:sz w:val="24"/>
          <w:szCs w:val="24"/>
          <w:lang w:val="pt-BR"/>
        </w:rPr>
        <w:t xml:space="preserve"> Zoolog</w:t>
      </w:r>
      <w:r w:rsidR="009B43F1">
        <w:rPr>
          <w:rFonts w:ascii="Times New Roman" w:eastAsia="Times New Roman" w:hAnsi="Times New Roman" w:cs="Times New Roman"/>
          <w:color w:val="000000"/>
          <w:sz w:val="24"/>
          <w:szCs w:val="24"/>
          <w:lang w:val="pt-BR"/>
        </w:rPr>
        <w:t>ia</w:t>
      </w:r>
      <w:r w:rsidR="009B43F1" w:rsidRPr="009B43F1">
        <w:rPr>
          <w:rFonts w:ascii="Times New Roman" w:eastAsia="Times New Roman" w:hAnsi="Times New Roman" w:cs="Times New Roman"/>
          <w:color w:val="000000"/>
          <w:sz w:val="24"/>
          <w:szCs w:val="24"/>
          <w:lang w:val="pt-BR"/>
        </w:rPr>
        <w:t xml:space="preserve">, </w:t>
      </w:r>
      <w:r w:rsidR="009B43F1">
        <w:rPr>
          <w:rFonts w:ascii="Times New Roman" w:eastAsia="Times New Roman" w:hAnsi="Times New Roman" w:cs="Times New Roman"/>
          <w:color w:val="000000"/>
          <w:sz w:val="24"/>
          <w:szCs w:val="24"/>
          <w:lang w:val="pt-BR"/>
        </w:rPr>
        <w:t>Universidade Federal de Pernambuco</w:t>
      </w:r>
      <w:r w:rsidR="009B43F1" w:rsidRPr="009B43F1">
        <w:rPr>
          <w:rFonts w:ascii="Times New Roman" w:eastAsia="Times New Roman" w:hAnsi="Times New Roman" w:cs="Times New Roman"/>
          <w:color w:val="000000"/>
          <w:sz w:val="24"/>
          <w:szCs w:val="24"/>
          <w:lang w:val="pt-BR"/>
        </w:rPr>
        <w:t xml:space="preserve">, </w:t>
      </w:r>
      <w:proofErr w:type="spellStart"/>
      <w:r w:rsidR="009B43F1" w:rsidRPr="009B43F1">
        <w:rPr>
          <w:rFonts w:ascii="Times New Roman" w:eastAsia="Times New Roman" w:hAnsi="Times New Roman" w:cs="Times New Roman"/>
          <w:color w:val="000000"/>
          <w:sz w:val="24"/>
          <w:szCs w:val="24"/>
          <w:lang w:val="pt-BR"/>
        </w:rPr>
        <w:t>Brazil</w:t>
      </w:r>
      <w:proofErr w:type="spellEnd"/>
      <w:r w:rsidR="00163F84">
        <w:rPr>
          <w:rFonts w:ascii="Times New Roman" w:eastAsia="Times New Roman" w:hAnsi="Times New Roman" w:cs="Times New Roman"/>
          <w:color w:val="000000"/>
          <w:sz w:val="24"/>
          <w:szCs w:val="24"/>
          <w:lang w:val="pt-BR"/>
        </w:rPr>
        <w:t>.</w:t>
      </w:r>
    </w:p>
    <w:p w14:paraId="6E5A9EEA" w14:textId="319C5CDA" w:rsidR="00A16414" w:rsidRPr="009B43F1" w:rsidRDefault="00AF1AE6">
      <w:pPr>
        <w:pBdr>
          <w:top w:val="nil"/>
          <w:left w:val="nil"/>
          <w:bottom w:val="nil"/>
          <w:right w:val="nil"/>
          <w:between w:val="nil"/>
        </w:pBdr>
        <w:spacing w:before="100" w:line="360" w:lineRule="auto"/>
        <w:ind w:right="210"/>
        <w:rPr>
          <w:rFonts w:ascii="Times New Roman" w:eastAsia="Times New Roman" w:hAnsi="Times New Roman" w:cs="Times New Roman"/>
          <w:color w:val="000000"/>
          <w:sz w:val="24"/>
          <w:szCs w:val="24"/>
          <w:lang w:val="pt-BR"/>
        </w:rPr>
      </w:pPr>
      <w:r w:rsidRPr="009B43F1">
        <w:rPr>
          <w:rFonts w:ascii="Times New Roman" w:eastAsia="Times New Roman" w:hAnsi="Times New Roman" w:cs="Times New Roman"/>
          <w:color w:val="000000"/>
          <w:sz w:val="24"/>
          <w:szCs w:val="24"/>
          <w:lang w:val="pt-BR"/>
        </w:rPr>
        <w:t xml:space="preserve">3 </w:t>
      </w:r>
      <w:r w:rsidR="009B43F1" w:rsidRPr="009B43F1">
        <w:rPr>
          <w:rFonts w:ascii="Times New Roman" w:eastAsia="Times New Roman" w:hAnsi="Times New Roman" w:cs="Times New Roman"/>
          <w:sz w:val="24"/>
          <w:szCs w:val="24"/>
          <w:lang w:val="pt-BR"/>
        </w:rPr>
        <w:t xml:space="preserve">Programa de </w:t>
      </w:r>
      <w:r w:rsidR="001128FD" w:rsidRPr="009B43F1">
        <w:rPr>
          <w:rFonts w:ascii="Times New Roman" w:eastAsia="Times New Roman" w:hAnsi="Times New Roman" w:cs="Times New Roman"/>
          <w:sz w:val="24"/>
          <w:szCs w:val="24"/>
          <w:lang w:val="pt-BR"/>
        </w:rPr>
        <w:t>Pós-graduação</w:t>
      </w:r>
      <w:r w:rsidR="009B43F1" w:rsidRPr="009B43F1">
        <w:rPr>
          <w:rFonts w:ascii="Times New Roman" w:eastAsia="Times New Roman" w:hAnsi="Times New Roman" w:cs="Times New Roman"/>
          <w:sz w:val="24"/>
          <w:szCs w:val="24"/>
          <w:lang w:val="pt-BR"/>
        </w:rPr>
        <w:t xml:space="preserve"> em Etnobiologia e Conser</w:t>
      </w:r>
      <w:r w:rsidR="009B43F1">
        <w:rPr>
          <w:rFonts w:ascii="Times New Roman" w:eastAsia="Times New Roman" w:hAnsi="Times New Roman" w:cs="Times New Roman"/>
          <w:sz w:val="24"/>
          <w:szCs w:val="24"/>
          <w:lang w:val="pt-BR"/>
        </w:rPr>
        <w:t>vação da Natureza</w:t>
      </w:r>
      <w:r w:rsidRPr="009B43F1">
        <w:rPr>
          <w:rFonts w:ascii="Times New Roman" w:eastAsia="Times New Roman" w:hAnsi="Times New Roman" w:cs="Times New Roman"/>
          <w:color w:val="000000"/>
          <w:sz w:val="24"/>
          <w:szCs w:val="24"/>
          <w:lang w:val="pt-BR"/>
        </w:rPr>
        <w:t xml:space="preserve">, </w:t>
      </w:r>
      <w:r w:rsidR="009B43F1">
        <w:rPr>
          <w:rFonts w:ascii="Times New Roman" w:eastAsia="Times New Roman" w:hAnsi="Times New Roman" w:cs="Times New Roman"/>
          <w:sz w:val="24"/>
          <w:szCs w:val="24"/>
          <w:lang w:val="pt-BR"/>
        </w:rPr>
        <w:t>Departamento de Biologia</w:t>
      </w:r>
      <w:r w:rsidRPr="009B43F1">
        <w:rPr>
          <w:rFonts w:ascii="Times New Roman" w:eastAsia="Times New Roman" w:hAnsi="Times New Roman" w:cs="Times New Roman"/>
          <w:color w:val="000000"/>
          <w:sz w:val="24"/>
          <w:szCs w:val="24"/>
          <w:lang w:val="pt-BR"/>
        </w:rPr>
        <w:t xml:space="preserve">, </w:t>
      </w:r>
      <w:r w:rsidR="009B43F1">
        <w:rPr>
          <w:rFonts w:ascii="Times New Roman" w:eastAsia="Times New Roman" w:hAnsi="Times New Roman" w:cs="Times New Roman"/>
          <w:color w:val="000000"/>
          <w:sz w:val="24"/>
          <w:szCs w:val="24"/>
          <w:lang w:val="pt-BR"/>
        </w:rPr>
        <w:t xml:space="preserve">Universidade Federal </w:t>
      </w:r>
      <w:r w:rsidR="009B43F1" w:rsidRPr="009B43F1">
        <w:rPr>
          <w:rFonts w:ascii="Times New Roman" w:eastAsia="Times New Roman" w:hAnsi="Times New Roman" w:cs="Times New Roman"/>
          <w:color w:val="000000"/>
          <w:sz w:val="24"/>
          <w:szCs w:val="24"/>
          <w:lang w:val="pt-BR"/>
        </w:rPr>
        <w:t xml:space="preserve">Rural </w:t>
      </w:r>
      <w:r w:rsidR="009B43F1">
        <w:rPr>
          <w:rFonts w:ascii="Times New Roman" w:eastAsia="Times New Roman" w:hAnsi="Times New Roman" w:cs="Times New Roman"/>
          <w:color w:val="000000"/>
          <w:sz w:val="24"/>
          <w:szCs w:val="24"/>
          <w:lang w:val="pt-BR"/>
        </w:rPr>
        <w:t>de Pernambuco</w:t>
      </w:r>
      <w:r w:rsidRPr="009B43F1">
        <w:rPr>
          <w:rFonts w:ascii="Times New Roman" w:eastAsia="Times New Roman" w:hAnsi="Times New Roman" w:cs="Times New Roman"/>
          <w:color w:val="000000"/>
          <w:sz w:val="24"/>
          <w:szCs w:val="24"/>
          <w:lang w:val="pt-BR"/>
        </w:rPr>
        <w:t xml:space="preserve">, </w:t>
      </w:r>
      <w:proofErr w:type="spellStart"/>
      <w:r w:rsidRPr="009B43F1">
        <w:rPr>
          <w:rFonts w:ascii="Times New Roman" w:eastAsia="Times New Roman" w:hAnsi="Times New Roman" w:cs="Times New Roman"/>
          <w:color w:val="000000"/>
          <w:sz w:val="24"/>
          <w:szCs w:val="24"/>
          <w:lang w:val="pt-BR"/>
        </w:rPr>
        <w:t>Brazil</w:t>
      </w:r>
      <w:proofErr w:type="spellEnd"/>
      <w:r w:rsidR="009B43F1">
        <w:rPr>
          <w:rFonts w:ascii="Times New Roman" w:eastAsia="Times New Roman" w:hAnsi="Times New Roman" w:cs="Times New Roman"/>
          <w:color w:val="000000"/>
          <w:sz w:val="24"/>
          <w:szCs w:val="24"/>
          <w:lang w:val="pt-BR"/>
        </w:rPr>
        <w:t xml:space="preserve"> </w:t>
      </w:r>
    </w:p>
    <w:p w14:paraId="2AAD832E" w14:textId="0072AD61" w:rsidR="009B43F1" w:rsidRPr="009B43F1" w:rsidRDefault="00AF1AE6" w:rsidP="009B43F1">
      <w:pPr>
        <w:pBdr>
          <w:top w:val="nil"/>
          <w:left w:val="nil"/>
          <w:bottom w:val="nil"/>
          <w:right w:val="nil"/>
          <w:between w:val="nil"/>
        </w:pBdr>
        <w:spacing w:before="100" w:line="360" w:lineRule="auto"/>
        <w:ind w:right="210"/>
        <w:rPr>
          <w:rFonts w:ascii="Times New Roman" w:eastAsia="Times New Roman" w:hAnsi="Times New Roman" w:cs="Times New Roman"/>
          <w:color w:val="000000"/>
          <w:sz w:val="24"/>
          <w:szCs w:val="24"/>
          <w:lang w:val="pt-BR"/>
        </w:rPr>
      </w:pPr>
      <w:r w:rsidRPr="009B43F1">
        <w:rPr>
          <w:rFonts w:ascii="Times New Roman" w:eastAsia="Times New Roman" w:hAnsi="Times New Roman" w:cs="Times New Roman"/>
          <w:color w:val="000000"/>
          <w:sz w:val="24"/>
          <w:szCs w:val="24"/>
          <w:lang w:val="pt-BR"/>
        </w:rPr>
        <w:t xml:space="preserve">4 </w:t>
      </w:r>
      <w:proofErr w:type="spellStart"/>
      <w:r w:rsidRPr="009B43F1">
        <w:rPr>
          <w:rFonts w:ascii="Times New Roman" w:eastAsia="Times New Roman" w:hAnsi="Times New Roman" w:cs="Times New Roman"/>
          <w:color w:val="000000"/>
          <w:sz w:val="24"/>
          <w:szCs w:val="24"/>
          <w:lang w:val="pt-BR"/>
        </w:rPr>
        <w:t>Laborator</w:t>
      </w:r>
      <w:r w:rsidR="009B43F1" w:rsidRPr="009B43F1">
        <w:rPr>
          <w:rFonts w:ascii="Times New Roman" w:eastAsia="Times New Roman" w:hAnsi="Times New Roman" w:cs="Times New Roman"/>
          <w:color w:val="000000"/>
          <w:sz w:val="24"/>
          <w:szCs w:val="24"/>
          <w:lang w:val="pt-BR"/>
        </w:rPr>
        <w:t>io</w:t>
      </w:r>
      <w:proofErr w:type="spellEnd"/>
      <w:r w:rsidRPr="009B43F1">
        <w:rPr>
          <w:rFonts w:ascii="Times New Roman" w:eastAsia="Times New Roman" w:hAnsi="Times New Roman" w:cs="Times New Roman"/>
          <w:color w:val="000000"/>
          <w:sz w:val="24"/>
          <w:szCs w:val="24"/>
          <w:lang w:val="pt-BR"/>
        </w:rPr>
        <w:t xml:space="preserve"> </w:t>
      </w:r>
      <w:r w:rsidR="009B43F1">
        <w:rPr>
          <w:rFonts w:ascii="Times New Roman" w:eastAsia="Times New Roman" w:hAnsi="Times New Roman" w:cs="Times New Roman"/>
          <w:color w:val="000000"/>
          <w:sz w:val="24"/>
          <w:szCs w:val="24"/>
          <w:lang w:val="pt-BR"/>
        </w:rPr>
        <w:t>de</w:t>
      </w:r>
      <w:r w:rsidRPr="009B43F1">
        <w:rPr>
          <w:rFonts w:ascii="Times New Roman" w:eastAsia="Times New Roman" w:hAnsi="Times New Roman" w:cs="Times New Roman"/>
          <w:color w:val="000000"/>
          <w:sz w:val="24"/>
          <w:szCs w:val="24"/>
          <w:lang w:val="pt-BR"/>
        </w:rPr>
        <w:t xml:space="preserve"> </w:t>
      </w:r>
      <w:r w:rsidR="009B43F1">
        <w:rPr>
          <w:rFonts w:ascii="Times New Roman" w:eastAsia="Times New Roman" w:hAnsi="Times New Roman" w:cs="Times New Roman"/>
          <w:color w:val="000000"/>
          <w:sz w:val="24"/>
          <w:szCs w:val="24"/>
          <w:lang w:val="pt-BR"/>
        </w:rPr>
        <w:t>Ecologia e Evolução de Aves</w:t>
      </w:r>
      <w:r w:rsidR="009B43F1" w:rsidRPr="009B43F1">
        <w:rPr>
          <w:rFonts w:ascii="Times New Roman" w:eastAsia="Times New Roman" w:hAnsi="Times New Roman" w:cs="Times New Roman"/>
          <w:color w:val="000000"/>
          <w:sz w:val="24"/>
          <w:szCs w:val="24"/>
          <w:lang w:val="pt-BR"/>
        </w:rPr>
        <w:t>, Depart</w:t>
      </w:r>
      <w:r w:rsidR="009B43F1">
        <w:rPr>
          <w:rFonts w:ascii="Times New Roman" w:eastAsia="Times New Roman" w:hAnsi="Times New Roman" w:cs="Times New Roman"/>
          <w:color w:val="000000"/>
          <w:sz w:val="24"/>
          <w:szCs w:val="24"/>
          <w:lang w:val="pt-BR"/>
        </w:rPr>
        <w:t>a</w:t>
      </w:r>
      <w:r w:rsidR="009B43F1" w:rsidRPr="009B43F1">
        <w:rPr>
          <w:rFonts w:ascii="Times New Roman" w:eastAsia="Times New Roman" w:hAnsi="Times New Roman" w:cs="Times New Roman"/>
          <w:color w:val="000000"/>
          <w:sz w:val="24"/>
          <w:szCs w:val="24"/>
          <w:lang w:val="pt-BR"/>
        </w:rPr>
        <w:t xml:space="preserve">mento </w:t>
      </w:r>
      <w:r w:rsidR="009B43F1">
        <w:rPr>
          <w:rFonts w:ascii="Times New Roman" w:eastAsia="Times New Roman" w:hAnsi="Times New Roman" w:cs="Times New Roman"/>
          <w:color w:val="000000"/>
          <w:sz w:val="24"/>
          <w:szCs w:val="24"/>
          <w:lang w:val="pt-BR"/>
        </w:rPr>
        <w:t>de</w:t>
      </w:r>
      <w:r w:rsidR="009B43F1" w:rsidRPr="009B43F1">
        <w:rPr>
          <w:rFonts w:ascii="Times New Roman" w:eastAsia="Times New Roman" w:hAnsi="Times New Roman" w:cs="Times New Roman"/>
          <w:color w:val="000000"/>
          <w:sz w:val="24"/>
          <w:szCs w:val="24"/>
          <w:lang w:val="pt-BR"/>
        </w:rPr>
        <w:t xml:space="preserve"> Zoolog</w:t>
      </w:r>
      <w:r w:rsidR="009B43F1">
        <w:rPr>
          <w:rFonts w:ascii="Times New Roman" w:eastAsia="Times New Roman" w:hAnsi="Times New Roman" w:cs="Times New Roman"/>
          <w:color w:val="000000"/>
          <w:sz w:val="24"/>
          <w:szCs w:val="24"/>
          <w:lang w:val="pt-BR"/>
        </w:rPr>
        <w:t>ia</w:t>
      </w:r>
      <w:r w:rsidR="009B43F1" w:rsidRPr="009B43F1">
        <w:rPr>
          <w:rFonts w:ascii="Times New Roman" w:eastAsia="Times New Roman" w:hAnsi="Times New Roman" w:cs="Times New Roman"/>
          <w:color w:val="000000"/>
          <w:sz w:val="24"/>
          <w:szCs w:val="24"/>
          <w:lang w:val="pt-BR"/>
        </w:rPr>
        <w:t xml:space="preserve">, </w:t>
      </w:r>
      <w:r w:rsidR="009B43F1">
        <w:rPr>
          <w:rFonts w:ascii="Times New Roman" w:eastAsia="Times New Roman" w:hAnsi="Times New Roman" w:cs="Times New Roman"/>
          <w:color w:val="000000"/>
          <w:sz w:val="24"/>
          <w:szCs w:val="24"/>
          <w:lang w:val="pt-BR"/>
        </w:rPr>
        <w:t>Universidade Federal de Pernambuco</w:t>
      </w:r>
      <w:r w:rsidR="009B43F1" w:rsidRPr="009B43F1">
        <w:rPr>
          <w:rFonts w:ascii="Times New Roman" w:eastAsia="Times New Roman" w:hAnsi="Times New Roman" w:cs="Times New Roman"/>
          <w:color w:val="000000"/>
          <w:sz w:val="24"/>
          <w:szCs w:val="24"/>
          <w:lang w:val="pt-BR"/>
        </w:rPr>
        <w:t xml:space="preserve">, </w:t>
      </w:r>
      <w:proofErr w:type="spellStart"/>
      <w:r w:rsidR="009B43F1" w:rsidRPr="009B43F1">
        <w:rPr>
          <w:rFonts w:ascii="Times New Roman" w:eastAsia="Times New Roman" w:hAnsi="Times New Roman" w:cs="Times New Roman"/>
          <w:color w:val="000000"/>
          <w:sz w:val="24"/>
          <w:szCs w:val="24"/>
          <w:lang w:val="pt-BR"/>
        </w:rPr>
        <w:t>Brazil</w:t>
      </w:r>
      <w:proofErr w:type="spellEnd"/>
    </w:p>
    <w:p w14:paraId="073439F7" w14:textId="098E35DD" w:rsidR="00A16414" w:rsidRPr="00755012" w:rsidRDefault="00A732DC">
      <w:pPr>
        <w:pBdr>
          <w:top w:val="nil"/>
          <w:left w:val="nil"/>
          <w:bottom w:val="nil"/>
          <w:right w:val="nil"/>
          <w:between w:val="nil"/>
        </w:pBdr>
        <w:spacing w:before="100" w:line="360" w:lineRule="auto"/>
        <w:ind w:right="210"/>
        <w:rPr>
          <w:rFonts w:ascii="Times New Roman" w:eastAsia="Times New Roman" w:hAnsi="Times New Roman" w:cs="Times New Roman"/>
          <w:color w:val="000000"/>
          <w:sz w:val="24"/>
          <w:szCs w:val="24"/>
        </w:rPr>
      </w:pPr>
      <w:r w:rsidRPr="00755012">
        <w:rPr>
          <w:rFonts w:ascii="Times New Roman" w:eastAsia="Times New Roman" w:hAnsi="Times New Roman" w:cs="Times New Roman"/>
          <w:color w:val="000000"/>
          <w:sz w:val="24"/>
          <w:szCs w:val="24"/>
        </w:rPr>
        <w:t xml:space="preserve">* Corresponding author </w:t>
      </w:r>
    </w:p>
    <w:p w14:paraId="79A05BA5" w14:textId="77777777" w:rsidR="00A16414" w:rsidRDefault="00AF1AE6">
      <w:pPr>
        <w:pStyle w:val="Ttulo1"/>
        <w:tabs>
          <w:tab w:val="left" w:pos="401"/>
        </w:tabs>
        <w:ind w:left="0"/>
        <w:rPr>
          <w:rFonts w:ascii="Times New Roman" w:eastAsia="Times New Roman" w:hAnsi="Times New Roman" w:cs="Times New Roman"/>
        </w:rPr>
      </w:pPr>
      <w:r>
        <w:rPr>
          <w:rFonts w:ascii="Times New Roman" w:eastAsia="Times New Roman" w:hAnsi="Times New Roman" w:cs="Times New Roman"/>
        </w:rPr>
        <w:t>Abstract</w:t>
      </w:r>
    </w:p>
    <w:p w14:paraId="17E8BB82" w14:textId="77777777" w:rsidR="00A16414" w:rsidRDefault="00A16414">
      <w:pPr>
        <w:pBdr>
          <w:top w:val="nil"/>
          <w:left w:val="nil"/>
          <w:bottom w:val="nil"/>
          <w:right w:val="nil"/>
          <w:between w:val="nil"/>
        </w:pBdr>
        <w:spacing w:line="360" w:lineRule="auto"/>
        <w:ind w:right="213"/>
        <w:jc w:val="both"/>
        <w:rPr>
          <w:rFonts w:ascii="Times New Roman" w:eastAsia="Times New Roman" w:hAnsi="Times New Roman" w:cs="Times New Roman"/>
          <w:color w:val="000000"/>
          <w:sz w:val="24"/>
          <w:szCs w:val="24"/>
        </w:rPr>
      </w:pPr>
    </w:p>
    <w:p w14:paraId="5DA963B1" w14:textId="24C0E6D5" w:rsidR="00A16414" w:rsidRDefault="009B43F1" w:rsidP="009B43F1">
      <w:pPr>
        <w:pBdr>
          <w:top w:val="nil"/>
          <w:left w:val="nil"/>
          <w:bottom w:val="nil"/>
          <w:right w:val="nil"/>
          <w:between w:val="nil"/>
        </w:pBdr>
        <w:spacing w:line="360" w:lineRule="auto"/>
        <w:ind w:right="213"/>
        <w:rPr>
          <w:rFonts w:ascii="Times New Roman" w:eastAsia="Times New Roman" w:hAnsi="Times New Roman" w:cs="Times New Roman"/>
          <w:color w:val="000000"/>
          <w:sz w:val="24"/>
          <w:szCs w:val="24"/>
        </w:rPr>
      </w:pPr>
      <w:bookmarkStart w:id="0" w:name="_Hlk161682351"/>
      <w:r>
        <w:rPr>
          <w:rFonts w:ascii="Times New Roman" w:eastAsia="Times New Roman" w:hAnsi="Times New Roman" w:cs="Times New Roman"/>
          <w:i/>
          <w:color w:val="000000"/>
          <w:sz w:val="24"/>
          <w:szCs w:val="24"/>
        </w:rPr>
        <w:t xml:space="preserve">Allobates </w:t>
      </w:r>
      <w:proofErr w:type="spellStart"/>
      <w:r>
        <w:rPr>
          <w:rFonts w:ascii="Times New Roman" w:eastAsia="Times New Roman" w:hAnsi="Times New Roman" w:cs="Times New Roman"/>
          <w:i/>
          <w:color w:val="000000"/>
          <w:sz w:val="24"/>
          <w:szCs w:val="24"/>
        </w:rPr>
        <w:t>olfersifoides</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is a forest-</w:t>
      </w:r>
      <w:r w:rsidR="00EC7547">
        <w:rPr>
          <w:rFonts w:ascii="Times New Roman" w:eastAsia="Times New Roman" w:hAnsi="Times New Roman" w:cs="Times New Roman"/>
          <w:color w:val="000000"/>
          <w:sz w:val="24"/>
          <w:szCs w:val="24"/>
        </w:rPr>
        <w:t>dwelling</w:t>
      </w:r>
      <w:r>
        <w:rPr>
          <w:rFonts w:ascii="Times New Roman" w:eastAsia="Times New Roman" w:hAnsi="Times New Roman" w:cs="Times New Roman"/>
          <w:color w:val="000000"/>
          <w:sz w:val="24"/>
          <w:szCs w:val="24"/>
        </w:rPr>
        <w:t xml:space="preserve"> </w:t>
      </w:r>
      <w:r w:rsidR="00EC7547">
        <w:rPr>
          <w:rFonts w:ascii="Times New Roman" w:eastAsia="Times New Roman" w:hAnsi="Times New Roman" w:cs="Times New Roman"/>
          <w:color w:val="000000"/>
          <w:sz w:val="24"/>
          <w:szCs w:val="24"/>
        </w:rPr>
        <w:t>frog</w:t>
      </w:r>
      <w:r w:rsidR="00EB11ED">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z w:val="24"/>
          <w:szCs w:val="24"/>
        </w:rPr>
        <w:t xml:space="preserve"> the </w:t>
      </w:r>
      <w:r w:rsidR="00163F84">
        <w:rPr>
          <w:rFonts w:ascii="Times New Roman" w:eastAsia="Times New Roman" w:hAnsi="Times New Roman" w:cs="Times New Roman"/>
          <w:color w:val="000000"/>
          <w:sz w:val="24"/>
          <w:szCs w:val="24"/>
        </w:rPr>
        <w:t>only</w:t>
      </w:r>
      <w:r>
        <w:rPr>
          <w:rFonts w:ascii="Times New Roman" w:eastAsia="Times New Roman" w:hAnsi="Times New Roman" w:cs="Times New Roman"/>
          <w:color w:val="000000"/>
          <w:sz w:val="24"/>
          <w:szCs w:val="24"/>
        </w:rPr>
        <w:t xml:space="preserve"> </w:t>
      </w:r>
      <w:proofErr w:type="spellStart"/>
      <w:r w:rsidR="00163F84">
        <w:rPr>
          <w:rFonts w:ascii="Times New Roman" w:eastAsia="Times New Roman" w:hAnsi="Times New Roman" w:cs="Times New Roman"/>
          <w:color w:val="000000"/>
          <w:sz w:val="24"/>
          <w:szCs w:val="24"/>
        </w:rPr>
        <w:t>dendrobatoid</w:t>
      </w:r>
      <w:proofErr w:type="spellEnd"/>
      <w:r w:rsidR="00163F84">
        <w:rPr>
          <w:rFonts w:ascii="Times New Roman" w:eastAsia="Times New Roman" w:hAnsi="Times New Roman" w:cs="Times New Roman"/>
          <w:color w:val="000000"/>
          <w:sz w:val="24"/>
          <w:szCs w:val="24"/>
        </w:rPr>
        <w:t xml:space="preserve"> </w:t>
      </w:r>
      <w:r w:rsidR="00EB11ED">
        <w:rPr>
          <w:rFonts w:ascii="Times New Roman" w:eastAsia="Times New Roman" w:hAnsi="Times New Roman" w:cs="Times New Roman"/>
          <w:color w:val="000000"/>
          <w:sz w:val="24"/>
          <w:szCs w:val="24"/>
        </w:rPr>
        <w:t>distributed in</w:t>
      </w:r>
      <w:r>
        <w:rPr>
          <w:rFonts w:ascii="Times New Roman" w:eastAsia="Times New Roman" w:hAnsi="Times New Roman" w:cs="Times New Roman"/>
          <w:color w:val="000000"/>
          <w:sz w:val="24"/>
          <w:szCs w:val="24"/>
        </w:rPr>
        <w:t xml:space="preserve"> the </w:t>
      </w:r>
      <w:r w:rsidR="00163F84">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z w:val="24"/>
          <w:szCs w:val="24"/>
        </w:rPr>
        <w:t xml:space="preserve">razilian Atlantic Forest. </w:t>
      </w:r>
      <w:r w:rsidR="00EB11ED">
        <w:rPr>
          <w:rFonts w:ascii="Times New Roman" w:eastAsia="Times New Roman" w:hAnsi="Times New Roman" w:cs="Times New Roman"/>
          <w:color w:val="000000"/>
          <w:sz w:val="24"/>
          <w:szCs w:val="24"/>
        </w:rPr>
        <w:t>In northeastern Brazil, i</w:t>
      </w:r>
      <w:r>
        <w:rPr>
          <w:rFonts w:ascii="Times New Roman" w:eastAsia="Times New Roman" w:hAnsi="Times New Roman" w:cs="Times New Roman"/>
          <w:color w:val="000000"/>
          <w:sz w:val="24"/>
          <w:szCs w:val="24"/>
        </w:rPr>
        <w:t xml:space="preserve">t inhabits </w:t>
      </w:r>
      <w:r w:rsidR="00163F84">
        <w:rPr>
          <w:rFonts w:ascii="Times New Roman" w:eastAsia="Times New Roman" w:hAnsi="Times New Roman" w:cs="Times New Roman"/>
          <w:color w:val="000000"/>
          <w:sz w:val="24"/>
          <w:szCs w:val="24"/>
        </w:rPr>
        <w:t>rain</w:t>
      </w:r>
      <w:r>
        <w:rPr>
          <w:rFonts w:ascii="Times New Roman" w:eastAsia="Times New Roman" w:hAnsi="Times New Roman" w:cs="Times New Roman"/>
          <w:color w:val="000000"/>
          <w:sz w:val="24"/>
          <w:szCs w:val="24"/>
        </w:rPr>
        <w:t>forest</w:t>
      </w:r>
      <w:r w:rsidR="00163F84">
        <w:rPr>
          <w:rFonts w:ascii="Times New Roman" w:eastAsia="Times New Roman" w:hAnsi="Times New Roman" w:cs="Times New Roman"/>
          <w:color w:val="000000"/>
          <w:sz w:val="24"/>
          <w:szCs w:val="24"/>
        </w:rPr>
        <w:t xml:space="preserve"> fragments in altered landscapes</w:t>
      </w:r>
      <w:r>
        <w:rPr>
          <w:rFonts w:ascii="Times New Roman" w:eastAsia="Times New Roman" w:hAnsi="Times New Roman" w:cs="Times New Roman"/>
          <w:color w:val="000000"/>
          <w:sz w:val="24"/>
          <w:szCs w:val="24"/>
        </w:rPr>
        <w:t>,</w:t>
      </w:r>
      <w:r w:rsidR="00EB11ED">
        <w:rPr>
          <w:rFonts w:ascii="Times New Roman" w:eastAsia="Times New Roman" w:hAnsi="Times New Roman" w:cs="Times New Roman"/>
          <w:color w:val="000000"/>
          <w:sz w:val="24"/>
          <w:szCs w:val="24"/>
        </w:rPr>
        <w:t xml:space="preserve"> </w:t>
      </w:r>
      <w:r w:rsidR="00163F84">
        <w:rPr>
          <w:rFonts w:ascii="Times New Roman" w:eastAsia="Times New Roman" w:hAnsi="Times New Roman" w:cs="Times New Roman"/>
          <w:color w:val="000000"/>
          <w:sz w:val="24"/>
          <w:szCs w:val="24"/>
        </w:rPr>
        <w:t>result</w:t>
      </w:r>
      <w:r w:rsidR="00EB11ED">
        <w:rPr>
          <w:rFonts w:ascii="Times New Roman" w:eastAsia="Times New Roman" w:hAnsi="Times New Roman" w:cs="Times New Roman"/>
          <w:color w:val="000000"/>
          <w:sz w:val="24"/>
          <w:szCs w:val="24"/>
        </w:rPr>
        <w:t>ing</w:t>
      </w:r>
      <w:r w:rsidR="00163F84">
        <w:rPr>
          <w:rFonts w:ascii="Times New Roman" w:eastAsia="Times New Roman" w:hAnsi="Times New Roman" w:cs="Times New Roman"/>
          <w:color w:val="000000"/>
          <w:sz w:val="24"/>
          <w:szCs w:val="24"/>
        </w:rPr>
        <w:t xml:space="preserve"> in unprecise distribution maps</w:t>
      </w:r>
      <w:r>
        <w:rPr>
          <w:rFonts w:ascii="Times New Roman" w:eastAsia="Times New Roman" w:hAnsi="Times New Roman" w:cs="Times New Roman"/>
          <w:color w:val="000000"/>
          <w:sz w:val="24"/>
          <w:szCs w:val="24"/>
        </w:rPr>
        <w:t xml:space="preserve">. In this study, we used available occurrence records to model areas with the highest potential </w:t>
      </w:r>
      <w:r w:rsidR="00EB11ED">
        <w:rPr>
          <w:rFonts w:ascii="Times New Roman" w:eastAsia="Times New Roman" w:hAnsi="Times New Roman" w:cs="Times New Roman"/>
          <w:color w:val="000000"/>
          <w:sz w:val="24"/>
          <w:szCs w:val="24"/>
        </w:rPr>
        <w:t xml:space="preserve">for the </w:t>
      </w:r>
      <w:r>
        <w:rPr>
          <w:rFonts w:ascii="Times New Roman" w:eastAsia="Times New Roman" w:hAnsi="Times New Roman" w:cs="Times New Roman"/>
          <w:color w:val="000000"/>
          <w:sz w:val="24"/>
          <w:szCs w:val="24"/>
        </w:rPr>
        <w:t xml:space="preserve">occurrence of </w:t>
      </w:r>
      <w:r w:rsidRPr="008275E7">
        <w:rPr>
          <w:rFonts w:ascii="Times New Roman" w:eastAsia="Times New Roman" w:hAnsi="Times New Roman" w:cs="Times New Roman"/>
          <w:i/>
          <w:iCs/>
          <w:color w:val="000000"/>
          <w:sz w:val="24"/>
          <w:szCs w:val="24"/>
        </w:rPr>
        <w:t>A. olfersioides</w:t>
      </w:r>
      <w:r>
        <w:rPr>
          <w:rFonts w:ascii="Times New Roman" w:eastAsia="Times New Roman" w:hAnsi="Times New Roman" w:cs="Times New Roman"/>
          <w:color w:val="000000"/>
          <w:sz w:val="24"/>
          <w:szCs w:val="24"/>
        </w:rPr>
        <w:t xml:space="preserve"> based on its ecological niche. We uncovered </w:t>
      </w:r>
      <w:r w:rsidR="00F3288D">
        <w:rPr>
          <w:rFonts w:ascii="Times New Roman" w:eastAsia="Times New Roman" w:hAnsi="Times New Roman" w:cs="Times New Roman"/>
          <w:color w:val="000000"/>
          <w:sz w:val="24"/>
          <w:szCs w:val="24"/>
        </w:rPr>
        <w:t>35</w:t>
      </w:r>
      <w:r>
        <w:rPr>
          <w:rFonts w:ascii="Times New Roman" w:eastAsia="Times New Roman" w:hAnsi="Times New Roman" w:cs="Times New Roman"/>
          <w:color w:val="000000"/>
          <w:sz w:val="24"/>
          <w:szCs w:val="24"/>
        </w:rPr>
        <w:t xml:space="preserve"> occurrence records </w:t>
      </w:r>
      <w:r w:rsidR="00EB11ED">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z w:val="24"/>
          <w:szCs w:val="24"/>
        </w:rPr>
        <w:t>us</w:t>
      </w:r>
      <w:r w:rsidR="00EB11ED">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z w:val="24"/>
          <w:szCs w:val="24"/>
        </w:rPr>
        <w:t xml:space="preserve"> </w:t>
      </w:r>
      <w:r w:rsidR="00EB11ED">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color w:val="000000"/>
          <w:sz w:val="24"/>
          <w:szCs w:val="24"/>
        </w:rPr>
        <w:t>MaxEnt</w:t>
      </w:r>
      <w:proofErr w:type="spellEnd"/>
      <w:r>
        <w:rPr>
          <w:rFonts w:ascii="Times New Roman" w:eastAsia="Times New Roman" w:hAnsi="Times New Roman" w:cs="Times New Roman"/>
          <w:color w:val="000000"/>
          <w:sz w:val="24"/>
          <w:szCs w:val="24"/>
        </w:rPr>
        <w:t xml:space="preserve"> algorithm to model the most suitable areas based on </w:t>
      </w:r>
      <w:r w:rsidR="00163F84">
        <w:rPr>
          <w:rFonts w:ascii="Times New Roman" w:eastAsia="Times New Roman" w:hAnsi="Times New Roman" w:cs="Times New Roman"/>
          <w:color w:val="000000"/>
          <w:sz w:val="24"/>
          <w:szCs w:val="24"/>
        </w:rPr>
        <w:t>s</w:t>
      </w:r>
      <w:r w:rsidR="00A732DC">
        <w:rPr>
          <w:rFonts w:ascii="Times New Roman" w:eastAsia="Times New Roman" w:hAnsi="Times New Roman" w:cs="Times New Roman"/>
          <w:color w:val="000000"/>
          <w:sz w:val="24"/>
          <w:szCs w:val="24"/>
        </w:rPr>
        <w:t>even</w:t>
      </w:r>
      <w:r w:rsidRPr="00EA430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environmental</w:t>
      </w:r>
      <w:r w:rsidRPr="00EA430D">
        <w:rPr>
          <w:rFonts w:ascii="Times New Roman" w:eastAsia="Times New Roman" w:hAnsi="Times New Roman" w:cs="Times New Roman"/>
          <w:color w:val="000000"/>
          <w:sz w:val="24"/>
          <w:szCs w:val="24"/>
        </w:rPr>
        <w:t xml:space="preserve"> variables. </w:t>
      </w:r>
      <w:r>
        <w:rPr>
          <w:rFonts w:ascii="Times New Roman" w:eastAsia="Times New Roman" w:hAnsi="Times New Roman" w:cs="Times New Roman"/>
          <w:color w:val="000000"/>
          <w:sz w:val="24"/>
          <w:szCs w:val="24"/>
        </w:rPr>
        <w:t>We also evaluated the overlap between the most suitab</w:t>
      </w:r>
      <w:r w:rsidR="00EB11ED">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z w:val="24"/>
          <w:szCs w:val="24"/>
        </w:rPr>
        <w:t xml:space="preserve"> areas and the</w:t>
      </w:r>
      <w:r w:rsidR="00EB11ED">
        <w:rPr>
          <w:rFonts w:ascii="Times New Roman" w:eastAsia="Times New Roman" w:hAnsi="Times New Roman" w:cs="Times New Roman"/>
          <w:color w:val="000000"/>
          <w:sz w:val="24"/>
          <w:szCs w:val="24"/>
        </w:rPr>
        <w:t xml:space="preserve"> species range proposed by</w:t>
      </w:r>
      <w:r>
        <w:rPr>
          <w:rFonts w:ascii="Times New Roman" w:eastAsia="Times New Roman" w:hAnsi="Times New Roman" w:cs="Times New Roman"/>
          <w:color w:val="000000"/>
          <w:sz w:val="24"/>
          <w:szCs w:val="24"/>
        </w:rPr>
        <w:t xml:space="preserve"> </w:t>
      </w:r>
      <w:r w:rsidR="00EB11ED">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 xml:space="preserve">IUCN and conservation units. </w:t>
      </w:r>
      <w:r w:rsidR="00952705">
        <w:rPr>
          <w:rFonts w:ascii="Times New Roman" w:eastAsia="Times New Roman" w:hAnsi="Times New Roman" w:cs="Times New Roman"/>
          <w:color w:val="000000"/>
          <w:sz w:val="24"/>
          <w:szCs w:val="24"/>
        </w:rPr>
        <w:t>Lowest annual temperature and air humidity were the most important variables.</w:t>
      </w:r>
      <w:r>
        <w:rPr>
          <w:rFonts w:ascii="Times New Roman" w:eastAsia="Times New Roman" w:hAnsi="Times New Roman" w:cs="Times New Roman"/>
          <w:color w:val="000000"/>
          <w:sz w:val="24"/>
          <w:szCs w:val="24"/>
        </w:rPr>
        <w:t xml:space="preserve"> </w:t>
      </w:r>
      <w:r w:rsidR="00163F84">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z w:val="24"/>
          <w:szCs w:val="24"/>
        </w:rPr>
        <w:t xml:space="preserve">ighly suitable areas in </w:t>
      </w:r>
      <w:r w:rsidR="00EC7547">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 xml:space="preserve">ortheastern Brazil encompass </w:t>
      </w:r>
      <w:r w:rsidR="006520B5">
        <w:rPr>
          <w:rFonts w:ascii="Times New Roman" w:eastAsia="Times New Roman" w:hAnsi="Times New Roman" w:cs="Times New Roman"/>
          <w:color w:val="000000"/>
          <w:sz w:val="24"/>
          <w:szCs w:val="24"/>
        </w:rPr>
        <w:t xml:space="preserve">nearly </w:t>
      </w:r>
      <w:r>
        <w:rPr>
          <w:rFonts w:ascii="Times New Roman" w:eastAsia="Times New Roman" w:hAnsi="Times New Roman" w:cs="Times New Roman"/>
          <w:color w:val="000000"/>
          <w:sz w:val="24"/>
          <w:szCs w:val="24"/>
        </w:rPr>
        <w:t>4</w:t>
      </w:r>
      <w:r w:rsidR="006520B5">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w:t>
      </w:r>
      <w:r w:rsidR="006520B5">
        <w:rPr>
          <w:rFonts w:ascii="Times New Roman" w:eastAsia="Times New Roman" w:hAnsi="Times New Roman" w:cs="Times New Roman"/>
          <w:color w:val="000000"/>
          <w:sz w:val="24"/>
          <w:szCs w:val="24"/>
        </w:rPr>
        <w:t>600</w:t>
      </w:r>
      <w:r>
        <w:rPr>
          <w:rFonts w:ascii="Times New Roman" w:eastAsia="Times New Roman" w:hAnsi="Times New Roman" w:cs="Times New Roman"/>
          <w:color w:val="000000"/>
          <w:sz w:val="24"/>
          <w:szCs w:val="24"/>
        </w:rPr>
        <w:t xml:space="preserve"> km</w:t>
      </w:r>
      <w:r w:rsidRPr="00A779BB">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 xml:space="preserve">, </w:t>
      </w:r>
      <w:r w:rsidR="00952705">
        <w:rPr>
          <w:rFonts w:ascii="Times New Roman" w:eastAsia="Times New Roman" w:hAnsi="Times New Roman" w:cs="Times New Roman"/>
          <w:color w:val="000000"/>
          <w:sz w:val="24"/>
          <w:szCs w:val="24"/>
        </w:rPr>
        <w:t xml:space="preserve">nearly </w:t>
      </w:r>
      <w:r w:rsidR="006520B5">
        <w:rPr>
          <w:rFonts w:ascii="Times New Roman" w:eastAsia="Times New Roman" w:hAnsi="Times New Roman" w:cs="Times New Roman"/>
          <w:color w:val="000000"/>
          <w:sz w:val="24"/>
          <w:szCs w:val="24"/>
        </w:rPr>
        <w:t>25%</w:t>
      </w:r>
      <w:r w:rsidRPr="00A779BB">
        <w:rPr>
          <w:rFonts w:ascii="Times New Roman" w:eastAsia="Times New Roman" w:hAnsi="Times New Roman" w:cs="Times New Roman"/>
          <w:color w:val="000000"/>
          <w:sz w:val="24"/>
          <w:szCs w:val="24"/>
          <w:vertAlign w:val="superscript"/>
        </w:rPr>
        <w:t xml:space="preserve"> </w:t>
      </w:r>
      <w:r w:rsidR="00EB11ED">
        <w:rPr>
          <w:rFonts w:ascii="Times New Roman" w:eastAsia="Times New Roman" w:hAnsi="Times New Roman" w:cs="Times New Roman"/>
          <w:color w:val="000000"/>
          <w:sz w:val="24"/>
          <w:szCs w:val="24"/>
        </w:rPr>
        <w:t>less</w:t>
      </w:r>
      <w:r>
        <w:rPr>
          <w:rFonts w:ascii="Times New Roman" w:eastAsia="Times New Roman" w:hAnsi="Times New Roman" w:cs="Times New Roman"/>
          <w:color w:val="000000"/>
          <w:sz w:val="24"/>
          <w:szCs w:val="24"/>
        </w:rPr>
        <w:t xml:space="preserve"> than </w:t>
      </w:r>
      <w:r w:rsidR="00EB11ED">
        <w:rPr>
          <w:rFonts w:ascii="Times New Roman" w:eastAsia="Times New Roman" w:hAnsi="Times New Roman" w:cs="Times New Roman"/>
          <w:color w:val="000000"/>
          <w:sz w:val="24"/>
          <w:szCs w:val="24"/>
        </w:rPr>
        <w:t>the species range</w:t>
      </w:r>
      <w:r w:rsidR="00216901">
        <w:rPr>
          <w:rFonts w:ascii="Times New Roman" w:eastAsia="Times New Roman" w:hAnsi="Times New Roman" w:cs="Times New Roman"/>
          <w:color w:val="000000"/>
          <w:sz w:val="24"/>
          <w:szCs w:val="24"/>
        </w:rPr>
        <w:t xml:space="preserve"> predicted by </w:t>
      </w:r>
      <w:r>
        <w:rPr>
          <w:rFonts w:ascii="Times New Roman" w:eastAsia="Times New Roman" w:hAnsi="Times New Roman" w:cs="Times New Roman"/>
          <w:color w:val="000000"/>
          <w:sz w:val="24"/>
          <w:szCs w:val="24"/>
        </w:rPr>
        <w:t>the IUCN. About 36% of the</w:t>
      </w:r>
      <w:r w:rsidR="0021690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highly suitable areas did not overlap with the IUCN’s species range polygon</w:t>
      </w:r>
      <w:r w:rsidR="00952705">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color w:val="000000"/>
          <w:sz w:val="24"/>
          <w:szCs w:val="24"/>
        </w:rPr>
        <w:t xml:space="preserve">53% of the highly suitable areas did not overlap with conservation units. Our results suggest that the areas potentially occupied by </w:t>
      </w:r>
      <w:r w:rsidRPr="00952705">
        <w:rPr>
          <w:rFonts w:ascii="Times New Roman" w:eastAsia="Times New Roman" w:hAnsi="Times New Roman" w:cs="Times New Roman"/>
          <w:i/>
          <w:iCs/>
          <w:color w:val="000000"/>
          <w:sz w:val="24"/>
          <w:szCs w:val="24"/>
        </w:rPr>
        <w:t>A. olfersioides</w:t>
      </w:r>
      <w:r>
        <w:rPr>
          <w:rFonts w:ascii="Times New Roman" w:eastAsia="Times New Roman" w:hAnsi="Times New Roman" w:cs="Times New Roman"/>
          <w:color w:val="000000"/>
          <w:sz w:val="24"/>
          <w:szCs w:val="24"/>
        </w:rPr>
        <w:t xml:space="preserve"> </w:t>
      </w:r>
      <w:r w:rsidR="00952705">
        <w:rPr>
          <w:rFonts w:ascii="Times New Roman" w:eastAsia="Times New Roman" w:hAnsi="Times New Roman" w:cs="Times New Roman"/>
          <w:color w:val="000000"/>
          <w:sz w:val="24"/>
          <w:szCs w:val="24"/>
        </w:rPr>
        <w:t>may</w:t>
      </w:r>
      <w:r>
        <w:rPr>
          <w:rFonts w:ascii="Times New Roman" w:eastAsia="Times New Roman" w:hAnsi="Times New Roman" w:cs="Times New Roman"/>
          <w:color w:val="000000"/>
          <w:sz w:val="24"/>
          <w:szCs w:val="24"/>
        </w:rPr>
        <w:t xml:space="preserve"> be more </w:t>
      </w:r>
      <w:r w:rsidR="00216901">
        <w:rPr>
          <w:rFonts w:ascii="Times New Roman" w:eastAsia="Times New Roman" w:hAnsi="Times New Roman" w:cs="Times New Roman"/>
          <w:color w:val="000000"/>
          <w:sz w:val="24"/>
          <w:szCs w:val="24"/>
        </w:rPr>
        <w:t>limited</w:t>
      </w:r>
      <w:r>
        <w:rPr>
          <w:rFonts w:ascii="Times New Roman" w:eastAsia="Times New Roman" w:hAnsi="Times New Roman" w:cs="Times New Roman"/>
          <w:color w:val="000000"/>
          <w:sz w:val="24"/>
          <w:szCs w:val="24"/>
        </w:rPr>
        <w:t xml:space="preserve"> than previously thought</w:t>
      </w:r>
      <w:r w:rsidR="00952705">
        <w:rPr>
          <w:rFonts w:ascii="Times New Roman" w:eastAsia="Times New Roman" w:hAnsi="Times New Roman" w:cs="Times New Roman"/>
          <w:color w:val="000000"/>
          <w:sz w:val="24"/>
          <w:szCs w:val="24"/>
        </w:rPr>
        <w:t>,</w:t>
      </w:r>
      <w:r w:rsidR="00952705" w:rsidRPr="00952705">
        <w:rPr>
          <w:rFonts w:ascii="Times New Roman" w:eastAsia="Times New Roman" w:hAnsi="Times New Roman" w:cs="Times New Roman"/>
          <w:color w:val="000000"/>
          <w:sz w:val="24"/>
          <w:szCs w:val="24"/>
        </w:rPr>
        <w:t xml:space="preserve"> </w:t>
      </w:r>
      <w:r w:rsidR="00EB11ED">
        <w:rPr>
          <w:rFonts w:ascii="Times New Roman" w:eastAsia="Times New Roman" w:hAnsi="Times New Roman" w:cs="Times New Roman"/>
          <w:color w:val="000000"/>
          <w:sz w:val="24"/>
          <w:szCs w:val="24"/>
        </w:rPr>
        <w:t>and that the species is</w:t>
      </w:r>
      <w:r w:rsidR="00952705" w:rsidRPr="00952705">
        <w:rPr>
          <w:rFonts w:ascii="Times New Roman" w:eastAsia="Times New Roman" w:hAnsi="Times New Roman" w:cs="Times New Roman"/>
          <w:color w:val="000000"/>
          <w:sz w:val="24"/>
          <w:szCs w:val="24"/>
        </w:rPr>
        <w:t xml:space="preserve"> poorly protected in</w:t>
      </w:r>
      <w:r w:rsidR="00EB11ED">
        <w:rPr>
          <w:rFonts w:ascii="Times New Roman" w:eastAsia="Times New Roman" w:hAnsi="Times New Roman" w:cs="Times New Roman"/>
          <w:color w:val="000000"/>
          <w:sz w:val="24"/>
          <w:szCs w:val="24"/>
        </w:rPr>
        <w:t xml:space="preserve"> approximately</w:t>
      </w:r>
      <w:r w:rsidR="00952705" w:rsidRPr="00952705">
        <w:rPr>
          <w:rFonts w:ascii="Times New Roman" w:eastAsia="Times New Roman" w:hAnsi="Times New Roman" w:cs="Times New Roman"/>
          <w:color w:val="000000"/>
          <w:sz w:val="24"/>
          <w:szCs w:val="24"/>
        </w:rPr>
        <w:t xml:space="preserve"> </w:t>
      </w:r>
      <w:r w:rsidR="00952705" w:rsidRPr="00952705">
        <w:rPr>
          <w:rFonts w:ascii="Times New Roman" w:eastAsia="Times New Roman" w:hAnsi="Times New Roman" w:cs="Times New Roman"/>
          <w:color w:val="000000"/>
          <w:sz w:val="24"/>
          <w:szCs w:val="24"/>
        </w:rPr>
        <w:lastRenderedPageBreak/>
        <w:t>half of its range</w:t>
      </w:r>
      <w:r>
        <w:rPr>
          <w:rFonts w:ascii="Times New Roman" w:eastAsia="Times New Roman" w:hAnsi="Times New Roman" w:cs="Times New Roman"/>
          <w:color w:val="000000"/>
          <w:sz w:val="24"/>
          <w:szCs w:val="24"/>
        </w:rPr>
        <w:t xml:space="preserve">. </w:t>
      </w:r>
      <w:bookmarkEnd w:id="0"/>
    </w:p>
    <w:p w14:paraId="425B6A2E" w14:textId="77777777" w:rsidR="006520B5" w:rsidRDefault="006520B5" w:rsidP="009B43F1">
      <w:pPr>
        <w:pBdr>
          <w:top w:val="nil"/>
          <w:left w:val="nil"/>
          <w:bottom w:val="nil"/>
          <w:right w:val="nil"/>
          <w:between w:val="nil"/>
        </w:pBdr>
        <w:spacing w:line="360" w:lineRule="auto"/>
        <w:ind w:right="213"/>
        <w:rPr>
          <w:rFonts w:ascii="Times New Roman" w:eastAsia="Times New Roman" w:hAnsi="Times New Roman" w:cs="Times New Roman"/>
          <w:color w:val="000000"/>
          <w:sz w:val="24"/>
          <w:szCs w:val="24"/>
        </w:rPr>
      </w:pPr>
    </w:p>
    <w:p w14:paraId="738DD5DD" w14:textId="77777777" w:rsidR="006520B5" w:rsidRDefault="006520B5" w:rsidP="009B43F1">
      <w:pPr>
        <w:pBdr>
          <w:top w:val="nil"/>
          <w:left w:val="nil"/>
          <w:bottom w:val="nil"/>
          <w:right w:val="nil"/>
          <w:between w:val="nil"/>
        </w:pBdr>
        <w:spacing w:line="360" w:lineRule="auto"/>
        <w:ind w:right="213"/>
        <w:rPr>
          <w:rFonts w:ascii="Times New Roman" w:eastAsia="Times New Roman" w:hAnsi="Times New Roman" w:cs="Times New Roman"/>
          <w:color w:val="000000"/>
          <w:sz w:val="24"/>
          <w:szCs w:val="24"/>
        </w:rPr>
      </w:pPr>
    </w:p>
    <w:p w14:paraId="4662764F" w14:textId="77777777" w:rsidR="00A16414" w:rsidRDefault="00AF1AE6">
      <w:pPr>
        <w:pStyle w:val="Ttulo1"/>
        <w:tabs>
          <w:tab w:val="left" w:pos="401"/>
        </w:tabs>
        <w:ind w:left="0"/>
        <w:rPr>
          <w:rFonts w:ascii="Times New Roman" w:eastAsia="Times New Roman" w:hAnsi="Times New Roman" w:cs="Times New Roman"/>
        </w:rPr>
      </w:pPr>
      <w:r>
        <w:rPr>
          <w:rFonts w:ascii="Times New Roman" w:eastAsia="Times New Roman" w:hAnsi="Times New Roman" w:cs="Times New Roman"/>
        </w:rPr>
        <w:t>Keywords</w:t>
      </w:r>
    </w:p>
    <w:p w14:paraId="4A619BF3" w14:textId="70D2CAAF" w:rsidR="00A16414" w:rsidRDefault="00216901">
      <w:pPr>
        <w:pBdr>
          <w:top w:val="nil"/>
          <w:left w:val="nil"/>
          <w:bottom w:val="nil"/>
          <w:right w:val="nil"/>
          <w:between w:val="nil"/>
        </w:pBdr>
        <w:spacing w:before="100" w:line="360" w:lineRule="auto"/>
        <w:ind w:right="2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sidR="001128FD">
        <w:rPr>
          <w:rFonts w:ascii="Times New Roman" w:eastAsia="Times New Roman" w:hAnsi="Times New Roman" w:cs="Times New Roman"/>
          <w:color w:val="000000"/>
          <w:sz w:val="24"/>
          <w:szCs w:val="24"/>
        </w:rPr>
        <w:t xml:space="preserve">mphibians, </w:t>
      </w:r>
      <w:r w:rsidR="00057354">
        <w:rPr>
          <w:rFonts w:ascii="Times New Roman" w:eastAsia="Times New Roman" w:hAnsi="Times New Roman" w:cs="Times New Roman"/>
          <w:color w:val="000000"/>
          <w:sz w:val="24"/>
          <w:szCs w:val="24"/>
        </w:rPr>
        <w:t xml:space="preserve">ecological niche, </w:t>
      </w:r>
      <w:r w:rsidR="00DE7F4D">
        <w:rPr>
          <w:rFonts w:ascii="Times New Roman" w:eastAsia="Times New Roman" w:hAnsi="Times New Roman" w:cs="Times New Roman"/>
          <w:color w:val="000000"/>
          <w:sz w:val="24"/>
          <w:szCs w:val="24"/>
        </w:rPr>
        <w:t>distribution</w:t>
      </w:r>
      <w:r w:rsidR="00057354">
        <w:rPr>
          <w:rFonts w:ascii="Times New Roman" w:eastAsia="Times New Roman" w:hAnsi="Times New Roman" w:cs="Times New Roman"/>
          <w:color w:val="000000"/>
          <w:sz w:val="24"/>
          <w:szCs w:val="24"/>
        </w:rPr>
        <w:t>, rainforests</w:t>
      </w:r>
    </w:p>
    <w:p w14:paraId="1DA89EA8" w14:textId="77777777" w:rsidR="00A16414" w:rsidRDefault="00A16414">
      <w:pPr>
        <w:pBdr>
          <w:top w:val="nil"/>
          <w:left w:val="nil"/>
          <w:bottom w:val="nil"/>
          <w:right w:val="nil"/>
          <w:between w:val="nil"/>
        </w:pBdr>
        <w:spacing w:before="100" w:line="360" w:lineRule="auto"/>
        <w:ind w:right="210"/>
        <w:rPr>
          <w:rFonts w:ascii="Times New Roman" w:eastAsia="Times New Roman" w:hAnsi="Times New Roman" w:cs="Times New Roman"/>
          <w:color w:val="000000"/>
          <w:sz w:val="24"/>
          <w:szCs w:val="24"/>
        </w:rPr>
      </w:pPr>
    </w:p>
    <w:p w14:paraId="266D671B" w14:textId="77777777" w:rsidR="006520B5" w:rsidRDefault="006520B5">
      <w:pPr>
        <w:pBdr>
          <w:top w:val="nil"/>
          <w:left w:val="nil"/>
          <w:bottom w:val="nil"/>
          <w:right w:val="nil"/>
          <w:between w:val="nil"/>
        </w:pBdr>
        <w:spacing w:before="100" w:line="360" w:lineRule="auto"/>
        <w:ind w:right="210"/>
        <w:rPr>
          <w:rFonts w:ascii="Times New Roman" w:eastAsia="Times New Roman" w:hAnsi="Times New Roman" w:cs="Times New Roman"/>
          <w:color w:val="000000"/>
          <w:sz w:val="24"/>
          <w:szCs w:val="24"/>
        </w:rPr>
      </w:pPr>
    </w:p>
    <w:p w14:paraId="68DB63A7" w14:textId="77777777" w:rsidR="00A16414" w:rsidRDefault="00AF1AE6">
      <w:pPr>
        <w:pStyle w:val="Ttulo1"/>
        <w:tabs>
          <w:tab w:val="left" w:pos="401"/>
        </w:tabs>
        <w:ind w:left="0"/>
        <w:rPr>
          <w:rFonts w:ascii="Times New Roman" w:eastAsia="Times New Roman" w:hAnsi="Times New Roman" w:cs="Times New Roman"/>
        </w:rPr>
      </w:pPr>
      <w:r>
        <w:rPr>
          <w:rFonts w:ascii="Times New Roman" w:eastAsia="Times New Roman" w:hAnsi="Times New Roman" w:cs="Times New Roman"/>
        </w:rPr>
        <w:t xml:space="preserve"> Introduction</w:t>
      </w:r>
    </w:p>
    <w:p w14:paraId="7EB32E88" w14:textId="77777777" w:rsidR="00AA5E45" w:rsidRDefault="00AA5E45" w:rsidP="00AA5E45">
      <w:pPr>
        <w:pBdr>
          <w:top w:val="nil"/>
          <w:left w:val="nil"/>
          <w:bottom w:val="nil"/>
          <w:right w:val="nil"/>
          <w:between w:val="nil"/>
        </w:pBdr>
        <w:spacing w:line="360" w:lineRule="auto"/>
        <w:ind w:left="200" w:right="213"/>
        <w:rPr>
          <w:rFonts w:ascii="Times New Roman" w:eastAsia="Times New Roman" w:hAnsi="Times New Roman" w:cs="Times New Roman"/>
          <w:color w:val="000000"/>
          <w:sz w:val="24"/>
          <w:szCs w:val="24"/>
        </w:rPr>
      </w:pPr>
    </w:p>
    <w:p w14:paraId="5957E224" w14:textId="4D7F0D2F" w:rsidR="00953CE4" w:rsidRDefault="003E524F" w:rsidP="00AC1C45">
      <w:pPr>
        <w:pBdr>
          <w:top w:val="nil"/>
          <w:left w:val="nil"/>
          <w:bottom w:val="nil"/>
          <w:right w:val="nil"/>
          <w:between w:val="nil"/>
        </w:pBdr>
        <w:spacing w:line="360" w:lineRule="auto"/>
        <w:ind w:left="200" w:right="2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Atlantic Forest is one of the most diverse forest biomes of Brazil (Colombo &amp; Joly 2010; </w:t>
      </w:r>
      <w:r w:rsidR="00AE54F1">
        <w:rPr>
          <w:rFonts w:ascii="Times New Roman" w:eastAsia="Times New Roman" w:hAnsi="Times New Roman" w:cs="Times New Roman"/>
          <w:color w:val="000000"/>
          <w:sz w:val="24"/>
          <w:szCs w:val="24"/>
        </w:rPr>
        <w:t>Marques</w:t>
      </w:r>
      <w:r>
        <w:rPr>
          <w:rFonts w:ascii="Times New Roman" w:eastAsia="Times New Roman" w:hAnsi="Times New Roman" w:cs="Times New Roman"/>
          <w:color w:val="000000"/>
          <w:sz w:val="24"/>
          <w:szCs w:val="24"/>
        </w:rPr>
        <w:t xml:space="preserve"> et al. 2021). It has been </w:t>
      </w:r>
      <w:r w:rsidR="001128FD">
        <w:rPr>
          <w:rFonts w:ascii="Times New Roman" w:eastAsia="Times New Roman" w:hAnsi="Times New Roman" w:cs="Times New Roman"/>
          <w:color w:val="000000"/>
          <w:sz w:val="24"/>
          <w:szCs w:val="24"/>
        </w:rPr>
        <w:t>historically altered</w:t>
      </w:r>
      <w:r>
        <w:rPr>
          <w:rFonts w:ascii="Times New Roman" w:eastAsia="Times New Roman" w:hAnsi="Times New Roman" w:cs="Times New Roman"/>
          <w:color w:val="000000"/>
          <w:sz w:val="24"/>
          <w:szCs w:val="24"/>
        </w:rPr>
        <w:t xml:space="preserve"> and fragmented, and it is now reduced to 8–10% of its original coverage, represented mostly by forest fragments of variable sizes with little connectivity among them </w:t>
      </w:r>
      <w:r w:rsidR="00AA5E45">
        <w:rPr>
          <w:rFonts w:ascii="Times New Roman" w:eastAsia="Times New Roman" w:hAnsi="Times New Roman" w:cs="Times New Roman"/>
          <w:color w:val="000000"/>
          <w:sz w:val="24"/>
          <w:szCs w:val="24"/>
        </w:rPr>
        <w:t>(Carlucci et al. 2021; Lira et al. 2021)</w:t>
      </w:r>
      <w:r w:rsidR="003C0E67">
        <w:rPr>
          <w:rFonts w:ascii="Times New Roman" w:eastAsia="Times New Roman" w:hAnsi="Times New Roman" w:cs="Times New Roman"/>
          <w:color w:val="000000"/>
          <w:sz w:val="24"/>
          <w:szCs w:val="24"/>
        </w:rPr>
        <w:t>.</w:t>
      </w:r>
      <w:r w:rsidR="00AA5E45">
        <w:rPr>
          <w:rFonts w:ascii="Times New Roman" w:eastAsia="Times New Roman" w:hAnsi="Times New Roman" w:cs="Times New Roman"/>
          <w:color w:val="000000"/>
          <w:sz w:val="24"/>
          <w:szCs w:val="24"/>
        </w:rPr>
        <w:t xml:space="preserve"> </w:t>
      </w:r>
      <w:r w:rsidR="003C0E67">
        <w:rPr>
          <w:rFonts w:ascii="Times New Roman" w:eastAsia="Times New Roman" w:hAnsi="Times New Roman" w:cs="Times New Roman"/>
          <w:color w:val="000000"/>
          <w:sz w:val="24"/>
          <w:szCs w:val="24"/>
        </w:rPr>
        <w:t>M</w:t>
      </w:r>
      <w:r w:rsidR="00AA5E45">
        <w:rPr>
          <w:rFonts w:ascii="Times New Roman" w:eastAsia="Times New Roman" w:hAnsi="Times New Roman" w:cs="Times New Roman"/>
          <w:color w:val="000000"/>
          <w:sz w:val="24"/>
          <w:szCs w:val="24"/>
        </w:rPr>
        <w:t xml:space="preserve">any of the suitable areas for the permanence of </w:t>
      </w:r>
      <w:r w:rsidR="00216901">
        <w:rPr>
          <w:rFonts w:ascii="Times New Roman" w:eastAsia="Times New Roman" w:hAnsi="Times New Roman" w:cs="Times New Roman"/>
          <w:color w:val="000000"/>
          <w:sz w:val="24"/>
          <w:szCs w:val="24"/>
        </w:rPr>
        <w:t>rainforest</w:t>
      </w:r>
      <w:r w:rsidR="00AA5E45">
        <w:rPr>
          <w:rFonts w:ascii="Times New Roman" w:eastAsia="Times New Roman" w:hAnsi="Times New Roman" w:cs="Times New Roman"/>
          <w:color w:val="000000"/>
          <w:sz w:val="24"/>
          <w:szCs w:val="24"/>
        </w:rPr>
        <w:t xml:space="preserve"> species are drastically reduced, </w:t>
      </w:r>
      <w:r w:rsidR="00216901">
        <w:rPr>
          <w:rFonts w:ascii="Times New Roman" w:eastAsia="Times New Roman" w:hAnsi="Times New Roman" w:cs="Times New Roman"/>
          <w:color w:val="000000"/>
          <w:sz w:val="24"/>
          <w:szCs w:val="24"/>
        </w:rPr>
        <w:t xml:space="preserve">among which forest-specialist </w:t>
      </w:r>
      <w:r w:rsidR="0047251E">
        <w:rPr>
          <w:rFonts w:ascii="Times New Roman" w:eastAsia="Times New Roman" w:hAnsi="Times New Roman" w:cs="Times New Roman"/>
          <w:color w:val="000000"/>
          <w:sz w:val="24"/>
          <w:szCs w:val="24"/>
        </w:rPr>
        <w:t>amphibian</w:t>
      </w:r>
      <w:r w:rsidR="00216901">
        <w:rPr>
          <w:rFonts w:ascii="Times New Roman" w:eastAsia="Times New Roman" w:hAnsi="Times New Roman" w:cs="Times New Roman"/>
          <w:color w:val="000000"/>
          <w:sz w:val="24"/>
          <w:szCs w:val="24"/>
        </w:rPr>
        <w:t>s are particularly affected</w:t>
      </w:r>
      <w:r w:rsidR="0047251E">
        <w:rPr>
          <w:rFonts w:ascii="Times New Roman" w:eastAsia="Times New Roman" w:hAnsi="Times New Roman" w:cs="Times New Roman"/>
          <w:color w:val="000000"/>
          <w:sz w:val="24"/>
          <w:szCs w:val="24"/>
        </w:rPr>
        <w:t xml:space="preserve"> (</w:t>
      </w:r>
      <w:r w:rsidR="007D1A52">
        <w:rPr>
          <w:rFonts w:ascii="Times New Roman" w:eastAsia="Times New Roman" w:hAnsi="Times New Roman" w:cs="Times New Roman"/>
          <w:color w:val="000000"/>
          <w:sz w:val="24"/>
          <w:szCs w:val="24"/>
        </w:rPr>
        <w:t xml:space="preserve">Werner et al. 2007; </w:t>
      </w:r>
      <w:r w:rsidR="008704C9">
        <w:rPr>
          <w:rFonts w:ascii="Times New Roman" w:eastAsia="Times New Roman" w:hAnsi="Times New Roman" w:cs="Times New Roman"/>
          <w:color w:val="000000"/>
          <w:sz w:val="24"/>
          <w:szCs w:val="24"/>
        </w:rPr>
        <w:t>Almeida-Gomes &amp; Rocha 2015</w:t>
      </w:r>
      <w:r w:rsidR="00637AA2">
        <w:rPr>
          <w:rFonts w:ascii="Times New Roman" w:eastAsia="Times New Roman" w:hAnsi="Times New Roman" w:cs="Times New Roman"/>
          <w:color w:val="000000"/>
          <w:sz w:val="24"/>
          <w:szCs w:val="24"/>
        </w:rPr>
        <w:t>; Ramalho et al</w:t>
      </w:r>
      <w:r w:rsidR="00637AA2" w:rsidRPr="00AA5E45">
        <w:rPr>
          <w:rFonts w:ascii="Times New Roman" w:eastAsia="Times New Roman" w:hAnsi="Times New Roman" w:cs="Times New Roman"/>
          <w:color w:val="000000"/>
          <w:sz w:val="24"/>
          <w:szCs w:val="24"/>
        </w:rPr>
        <w:t>. 2021</w:t>
      </w:r>
      <w:r w:rsidR="00637AA2">
        <w:rPr>
          <w:rFonts w:ascii="Times New Roman" w:eastAsia="Times New Roman" w:hAnsi="Times New Roman" w:cs="Times New Roman"/>
          <w:color w:val="000000"/>
          <w:sz w:val="24"/>
          <w:szCs w:val="24"/>
        </w:rPr>
        <w:t>; Toledo et al. 2023</w:t>
      </w:r>
      <w:r w:rsidR="0047251E">
        <w:rPr>
          <w:rFonts w:ascii="Times New Roman" w:eastAsia="Times New Roman" w:hAnsi="Times New Roman" w:cs="Times New Roman"/>
          <w:color w:val="000000"/>
          <w:sz w:val="24"/>
          <w:szCs w:val="24"/>
        </w:rPr>
        <w:t>)</w:t>
      </w:r>
      <w:r w:rsidR="0044222F">
        <w:rPr>
          <w:rFonts w:ascii="Times New Roman" w:eastAsia="Times New Roman" w:hAnsi="Times New Roman" w:cs="Times New Roman"/>
          <w:color w:val="000000"/>
          <w:sz w:val="24"/>
          <w:szCs w:val="24"/>
        </w:rPr>
        <w:t>.</w:t>
      </w:r>
      <w:r w:rsidR="0047251E">
        <w:rPr>
          <w:rFonts w:ascii="Times New Roman" w:eastAsia="Times New Roman" w:hAnsi="Times New Roman" w:cs="Times New Roman"/>
          <w:color w:val="000000"/>
          <w:sz w:val="24"/>
          <w:szCs w:val="24"/>
        </w:rPr>
        <w:t xml:space="preserve"> </w:t>
      </w:r>
      <w:r w:rsidR="00216901">
        <w:rPr>
          <w:rFonts w:ascii="Times New Roman" w:eastAsia="Times New Roman" w:hAnsi="Times New Roman" w:cs="Times New Roman"/>
          <w:color w:val="000000"/>
          <w:sz w:val="24"/>
          <w:szCs w:val="24"/>
        </w:rPr>
        <w:t>Fragmentation and alteration of vegetation</w:t>
      </w:r>
      <w:r w:rsidR="00AA5E45">
        <w:rPr>
          <w:rFonts w:ascii="Times New Roman" w:eastAsia="Times New Roman" w:hAnsi="Times New Roman" w:cs="Times New Roman"/>
          <w:color w:val="000000"/>
          <w:sz w:val="24"/>
          <w:szCs w:val="24"/>
        </w:rPr>
        <w:t xml:space="preserve"> structure </w:t>
      </w:r>
      <w:r w:rsidR="00216901">
        <w:rPr>
          <w:rFonts w:ascii="Times New Roman" w:eastAsia="Times New Roman" w:hAnsi="Times New Roman" w:cs="Times New Roman"/>
          <w:color w:val="000000"/>
          <w:sz w:val="24"/>
          <w:szCs w:val="24"/>
        </w:rPr>
        <w:t>are listed among</w:t>
      </w:r>
      <w:r w:rsidR="00AA5E45">
        <w:rPr>
          <w:rFonts w:ascii="Times New Roman" w:eastAsia="Times New Roman" w:hAnsi="Times New Roman" w:cs="Times New Roman"/>
          <w:color w:val="000000"/>
          <w:sz w:val="24"/>
          <w:szCs w:val="24"/>
        </w:rPr>
        <w:t xml:space="preserve"> the most important processes that impact the</w:t>
      </w:r>
      <w:r w:rsidR="00AB4D91">
        <w:rPr>
          <w:rFonts w:ascii="Times New Roman" w:eastAsia="Times New Roman" w:hAnsi="Times New Roman" w:cs="Times New Roman"/>
          <w:color w:val="000000"/>
          <w:sz w:val="24"/>
          <w:szCs w:val="24"/>
        </w:rPr>
        <w:t xml:space="preserve"> occurrence and distribution of amphibian species in the biome</w:t>
      </w:r>
      <w:r w:rsidR="00AA5E45">
        <w:rPr>
          <w:rFonts w:ascii="Times New Roman" w:eastAsia="Times New Roman" w:hAnsi="Times New Roman" w:cs="Times New Roman"/>
          <w:color w:val="000000"/>
          <w:sz w:val="24"/>
          <w:szCs w:val="24"/>
        </w:rPr>
        <w:t xml:space="preserve">, </w:t>
      </w:r>
      <w:r w:rsidR="00216901">
        <w:rPr>
          <w:rFonts w:ascii="Times New Roman" w:eastAsia="Times New Roman" w:hAnsi="Times New Roman" w:cs="Times New Roman"/>
          <w:color w:val="000000"/>
          <w:sz w:val="24"/>
          <w:szCs w:val="24"/>
        </w:rPr>
        <w:t>frequently</w:t>
      </w:r>
      <w:r w:rsidR="00AA5E45">
        <w:rPr>
          <w:rFonts w:ascii="Times New Roman" w:eastAsia="Times New Roman" w:hAnsi="Times New Roman" w:cs="Times New Roman"/>
          <w:color w:val="000000"/>
          <w:sz w:val="24"/>
          <w:szCs w:val="24"/>
        </w:rPr>
        <w:t xml:space="preserve"> </w:t>
      </w:r>
      <w:r w:rsidR="00EC7547">
        <w:rPr>
          <w:rFonts w:ascii="Times New Roman" w:eastAsia="Times New Roman" w:hAnsi="Times New Roman" w:cs="Times New Roman"/>
          <w:color w:val="000000"/>
          <w:sz w:val="24"/>
          <w:szCs w:val="24"/>
        </w:rPr>
        <w:t>affecting</w:t>
      </w:r>
      <w:r w:rsidR="00AA5E45">
        <w:rPr>
          <w:rFonts w:ascii="Times New Roman" w:eastAsia="Times New Roman" w:hAnsi="Times New Roman" w:cs="Times New Roman"/>
          <w:color w:val="000000"/>
          <w:sz w:val="24"/>
          <w:szCs w:val="24"/>
        </w:rPr>
        <w:t xml:space="preserve"> local microclimate</w:t>
      </w:r>
      <w:r w:rsidR="00AB4D91">
        <w:rPr>
          <w:rFonts w:ascii="Times New Roman" w:eastAsia="Times New Roman" w:hAnsi="Times New Roman" w:cs="Times New Roman"/>
          <w:color w:val="000000"/>
          <w:sz w:val="24"/>
          <w:szCs w:val="24"/>
        </w:rPr>
        <w:t xml:space="preserve"> and </w:t>
      </w:r>
      <w:r w:rsidR="00EC7547">
        <w:rPr>
          <w:rFonts w:ascii="Times New Roman" w:eastAsia="Times New Roman" w:hAnsi="Times New Roman" w:cs="Times New Roman"/>
          <w:color w:val="000000"/>
          <w:sz w:val="24"/>
          <w:szCs w:val="24"/>
        </w:rPr>
        <w:t xml:space="preserve">the </w:t>
      </w:r>
      <w:r w:rsidR="00AB4D91">
        <w:rPr>
          <w:rFonts w:ascii="Times New Roman" w:eastAsia="Times New Roman" w:hAnsi="Times New Roman" w:cs="Times New Roman"/>
          <w:color w:val="000000"/>
          <w:sz w:val="24"/>
          <w:szCs w:val="24"/>
        </w:rPr>
        <w:t xml:space="preserve">connectivity among habitats, </w:t>
      </w:r>
      <w:r w:rsidR="00EC7547">
        <w:rPr>
          <w:rFonts w:ascii="Times New Roman" w:eastAsia="Times New Roman" w:hAnsi="Times New Roman" w:cs="Times New Roman"/>
          <w:color w:val="000000"/>
          <w:sz w:val="24"/>
          <w:szCs w:val="24"/>
        </w:rPr>
        <w:t xml:space="preserve">and </w:t>
      </w:r>
      <w:r w:rsidR="00AB4D91">
        <w:rPr>
          <w:rFonts w:ascii="Times New Roman" w:eastAsia="Times New Roman" w:hAnsi="Times New Roman" w:cs="Times New Roman"/>
          <w:color w:val="000000"/>
          <w:sz w:val="24"/>
          <w:szCs w:val="24"/>
        </w:rPr>
        <w:t xml:space="preserve">often resulting in shifts in species occurrence and abundance </w:t>
      </w:r>
      <w:r w:rsidR="00AA5E45">
        <w:rPr>
          <w:rFonts w:ascii="Times New Roman" w:eastAsia="Times New Roman" w:hAnsi="Times New Roman" w:cs="Times New Roman"/>
          <w:color w:val="000000"/>
          <w:sz w:val="24"/>
          <w:szCs w:val="24"/>
        </w:rPr>
        <w:t>(</w:t>
      </w:r>
      <w:hyperlink r:id="rId9">
        <w:r w:rsidR="007D1A52">
          <w:rPr>
            <w:rFonts w:ascii="Times New Roman" w:eastAsia="Times New Roman" w:hAnsi="Times New Roman" w:cs="Times New Roman"/>
            <w:color w:val="000000"/>
            <w:sz w:val="24"/>
            <w:szCs w:val="24"/>
          </w:rPr>
          <w:t>Silva et al. 2012</w:t>
        </w:r>
      </w:hyperlink>
      <w:r w:rsidR="007D1A52">
        <w:rPr>
          <w:rFonts w:ascii="Times New Roman" w:eastAsia="Times New Roman" w:hAnsi="Times New Roman" w:cs="Times New Roman"/>
          <w:color w:val="000000"/>
          <w:sz w:val="24"/>
          <w:szCs w:val="24"/>
        </w:rPr>
        <w:t xml:space="preserve">; </w:t>
      </w:r>
      <w:r w:rsidR="00AB4D91">
        <w:rPr>
          <w:rFonts w:ascii="Times New Roman" w:eastAsia="Times New Roman" w:hAnsi="Times New Roman" w:cs="Times New Roman"/>
          <w:color w:val="000000"/>
          <w:sz w:val="24"/>
          <w:szCs w:val="24"/>
        </w:rPr>
        <w:t>Almeida-Gomes &amp; Rocha 2014; Ribeiro et al. 2018</w:t>
      </w:r>
      <w:r w:rsidR="008704C9">
        <w:rPr>
          <w:rFonts w:ascii="Times New Roman" w:eastAsia="Times New Roman" w:hAnsi="Times New Roman" w:cs="Times New Roman"/>
          <w:color w:val="000000"/>
          <w:sz w:val="24"/>
          <w:szCs w:val="24"/>
        </w:rPr>
        <w:t xml:space="preserve">). </w:t>
      </w:r>
      <w:r w:rsidR="00AB4D91">
        <w:rPr>
          <w:rFonts w:ascii="Times New Roman" w:eastAsia="Times New Roman" w:hAnsi="Times New Roman" w:cs="Times New Roman"/>
          <w:color w:val="000000"/>
          <w:sz w:val="24"/>
          <w:szCs w:val="24"/>
        </w:rPr>
        <w:t>C</w:t>
      </w:r>
      <w:r w:rsidR="00AA5E45">
        <w:rPr>
          <w:rFonts w:ascii="Times New Roman" w:eastAsia="Times New Roman" w:hAnsi="Times New Roman" w:cs="Times New Roman"/>
          <w:color w:val="000000"/>
          <w:sz w:val="24"/>
          <w:szCs w:val="24"/>
        </w:rPr>
        <w:t xml:space="preserve">ombined with the philopatric nature </w:t>
      </w:r>
      <w:r w:rsidR="00AC1C45">
        <w:rPr>
          <w:rFonts w:ascii="Times New Roman" w:eastAsia="Times New Roman" w:hAnsi="Times New Roman" w:cs="Times New Roman"/>
          <w:color w:val="000000"/>
          <w:sz w:val="24"/>
          <w:szCs w:val="24"/>
        </w:rPr>
        <w:t xml:space="preserve">of </w:t>
      </w:r>
      <w:r w:rsidR="00EC7547">
        <w:rPr>
          <w:rFonts w:ascii="Times New Roman" w:eastAsia="Times New Roman" w:hAnsi="Times New Roman" w:cs="Times New Roman"/>
          <w:color w:val="000000"/>
          <w:sz w:val="24"/>
          <w:szCs w:val="24"/>
        </w:rPr>
        <w:t xml:space="preserve">most </w:t>
      </w:r>
      <w:r w:rsidR="00AA5E45">
        <w:rPr>
          <w:rFonts w:ascii="Times New Roman" w:eastAsia="Times New Roman" w:hAnsi="Times New Roman" w:cs="Times New Roman"/>
          <w:color w:val="000000"/>
          <w:sz w:val="24"/>
          <w:szCs w:val="24"/>
        </w:rPr>
        <w:t xml:space="preserve">amphibian species, </w:t>
      </w:r>
      <w:r w:rsidR="00AB4D91">
        <w:rPr>
          <w:rFonts w:ascii="Times New Roman" w:eastAsia="Times New Roman" w:hAnsi="Times New Roman" w:cs="Times New Roman"/>
          <w:color w:val="000000"/>
          <w:sz w:val="24"/>
          <w:szCs w:val="24"/>
        </w:rPr>
        <w:t xml:space="preserve">the extreme fragmentation of the Brazilian Atlantic Forest, specially along its </w:t>
      </w:r>
      <w:r w:rsidR="00AC1C45">
        <w:rPr>
          <w:rFonts w:ascii="Times New Roman" w:eastAsia="Times New Roman" w:hAnsi="Times New Roman" w:cs="Times New Roman"/>
          <w:color w:val="000000"/>
          <w:sz w:val="24"/>
          <w:szCs w:val="24"/>
        </w:rPr>
        <w:t xml:space="preserve">highly fragmented </w:t>
      </w:r>
      <w:r w:rsidR="00AB4D91">
        <w:rPr>
          <w:rFonts w:ascii="Times New Roman" w:eastAsia="Times New Roman" w:hAnsi="Times New Roman" w:cs="Times New Roman"/>
          <w:color w:val="000000"/>
          <w:sz w:val="24"/>
          <w:szCs w:val="24"/>
        </w:rPr>
        <w:t>northeastern range, makes</w:t>
      </w:r>
      <w:r w:rsidR="00AC1C45">
        <w:rPr>
          <w:rFonts w:ascii="Times New Roman" w:eastAsia="Times New Roman" w:hAnsi="Times New Roman" w:cs="Times New Roman"/>
          <w:color w:val="000000"/>
          <w:sz w:val="24"/>
          <w:szCs w:val="24"/>
        </w:rPr>
        <w:t xml:space="preserve"> the assessment of the geographic distribution of species and their geographic range maps extremely challenging, and</w:t>
      </w:r>
      <w:r w:rsidR="00AA5E45">
        <w:rPr>
          <w:rFonts w:ascii="Times New Roman" w:eastAsia="Times New Roman" w:hAnsi="Times New Roman" w:cs="Times New Roman"/>
          <w:color w:val="000000"/>
          <w:sz w:val="24"/>
          <w:szCs w:val="24"/>
        </w:rPr>
        <w:t xml:space="preserve"> </w:t>
      </w:r>
      <w:r w:rsidR="00AC1C45">
        <w:rPr>
          <w:rFonts w:ascii="Times New Roman" w:eastAsia="Times New Roman" w:hAnsi="Times New Roman" w:cs="Times New Roman"/>
          <w:color w:val="000000"/>
          <w:sz w:val="24"/>
          <w:szCs w:val="24"/>
        </w:rPr>
        <w:t>knowledge</w:t>
      </w:r>
      <w:r w:rsidR="00AA5E45">
        <w:rPr>
          <w:rFonts w:ascii="Times New Roman" w:eastAsia="Times New Roman" w:hAnsi="Times New Roman" w:cs="Times New Roman"/>
          <w:color w:val="000000"/>
          <w:sz w:val="24"/>
          <w:szCs w:val="24"/>
        </w:rPr>
        <w:t xml:space="preserve"> </w:t>
      </w:r>
      <w:r w:rsidR="00AC1C45">
        <w:rPr>
          <w:rFonts w:ascii="Times New Roman" w:eastAsia="Times New Roman" w:hAnsi="Times New Roman" w:cs="Times New Roman"/>
          <w:color w:val="000000"/>
          <w:sz w:val="24"/>
          <w:szCs w:val="24"/>
        </w:rPr>
        <w:t xml:space="preserve">gaps on the distribution of </w:t>
      </w:r>
      <w:r w:rsidR="00AA5E45">
        <w:rPr>
          <w:rFonts w:ascii="Times New Roman" w:eastAsia="Times New Roman" w:hAnsi="Times New Roman" w:cs="Times New Roman"/>
          <w:color w:val="000000"/>
          <w:sz w:val="24"/>
          <w:szCs w:val="24"/>
        </w:rPr>
        <w:t xml:space="preserve">several </w:t>
      </w:r>
      <w:r w:rsidR="00AC1C45">
        <w:rPr>
          <w:rFonts w:ascii="Times New Roman" w:eastAsia="Times New Roman" w:hAnsi="Times New Roman" w:cs="Times New Roman"/>
          <w:color w:val="000000"/>
          <w:sz w:val="24"/>
          <w:szCs w:val="24"/>
        </w:rPr>
        <w:t xml:space="preserve">amphibian </w:t>
      </w:r>
      <w:r w:rsidR="00AA5E45">
        <w:rPr>
          <w:rFonts w:ascii="Times New Roman" w:eastAsia="Times New Roman" w:hAnsi="Times New Roman" w:cs="Times New Roman"/>
          <w:color w:val="000000"/>
          <w:sz w:val="24"/>
          <w:szCs w:val="24"/>
        </w:rPr>
        <w:t xml:space="preserve">species </w:t>
      </w:r>
      <w:r w:rsidR="00AC1C45">
        <w:rPr>
          <w:rFonts w:ascii="Times New Roman" w:eastAsia="Times New Roman" w:hAnsi="Times New Roman" w:cs="Times New Roman"/>
          <w:color w:val="000000"/>
          <w:sz w:val="24"/>
          <w:szCs w:val="24"/>
        </w:rPr>
        <w:t>exist</w:t>
      </w:r>
      <w:r w:rsidR="00AA5E45">
        <w:rPr>
          <w:rFonts w:ascii="Times New Roman" w:eastAsia="Times New Roman" w:hAnsi="Times New Roman" w:cs="Times New Roman"/>
          <w:color w:val="000000"/>
          <w:sz w:val="24"/>
          <w:szCs w:val="24"/>
        </w:rPr>
        <w:t xml:space="preserve"> throughout this biome (Ferreira et al. 2016). </w:t>
      </w:r>
    </w:p>
    <w:p w14:paraId="652EEC31" w14:textId="77777777" w:rsidR="00AC1C45" w:rsidRDefault="00AC1C45" w:rsidP="00AC1C45">
      <w:pPr>
        <w:pBdr>
          <w:top w:val="nil"/>
          <w:left w:val="nil"/>
          <w:bottom w:val="nil"/>
          <w:right w:val="nil"/>
          <w:between w:val="nil"/>
        </w:pBdr>
        <w:spacing w:line="360" w:lineRule="auto"/>
        <w:ind w:left="200" w:right="213"/>
        <w:rPr>
          <w:rFonts w:ascii="Times New Roman" w:eastAsia="Times New Roman" w:hAnsi="Times New Roman" w:cs="Times New Roman"/>
          <w:color w:val="000000"/>
          <w:sz w:val="24"/>
          <w:szCs w:val="24"/>
        </w:rPr>
      </w:pPr>
    </w:p>
    <w:p w14:paraId="27C42872" w14:textId="72A80D39" w:rsidR="00D6710A" w:rsidRDefault="00953CE4" w:rsidP="00AC1C45">
      <w:pPr>
        <w:pBdr>
          <w:top w:val="nil"/>
          <w:left w:val="nil"/>
          <w:bottom w:val="nil"/>
          <w:right w:val="nil"/>
          <w:between w:val="nil"/>
        </w:pBdr>
        <w:spacing w:line="360" w:lineRule="auto"/>
        <w:ind w:left="200" w:right="2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Atlantic Forest rocket frog, </w:t>
      </w:r>
      <w:r>
        <w:rPr>
          <w:rFonts w:ascii="Times New Roman" w:eastAsia="Times New Roman" w:hAnsi="Times New Roman" w:cs="Times New Roman"/>
          <w:i/>
          <w:color w:val="000000"/>
          <w:sz w:val="24"/>
          <w:szCs w:val="24"/>
        </w:rPr>
        <w:t>Allobates olfersioides</w:t>
      </w:r>
      <w:r w:rsidRPr="00AC1C45">
        <w:rPr>
          <w:rFonts w:ascii="Times New Roman" w:eastAsia="Times New Roman" w:hAnsi="Times New Roman" w:cs="Times New Roman"/>
          <w:iCs/>
          <w:color w:val="000000"/>
          <w:sz w:val="24"/>
          <w:szCs w:val="24"/>
        </w:rPr>
        <w:t xml:space="preserve"> (</w:t>
      </w:r>
      <w:r>
        <w:rPr>
          <w:rFonts w:ascii="Times New Roman" w:eastAsia="Times New Roman" w:hAnsi="Times New Roman" w:cs="Times New Roman"/>
          <w:color w:val="000000"/>
          <w:sz w:val="24"/>
          <w:szCs w:val="24"/>
        </w:rPr>
        <w:t xml:space="preserve">Lutz 1925), is the </w:t>
      </w:r>
      <w:r w:rsidR="00AC1C45">
        <w:rPr>
          <w:rFonts w:ascii="Times New Roman" w:eastAsia="Times New Roman" w:hAnsi="Times New Roman" w:cs="Times New Roman"/>
          <w:color w:val="000000"/>
          <w:sz w:val="24"/>
          <w:szCs w:val="24"/>
        </w:rPr>
        <w:t>only</w:t>
      </w:r>
      <w:r>
        <w:rPr>
          <w:rFonts w:ascii="Times New Roman" w:eastAsia="Times New Roman" w:hAnsi="Times New Roman" w:cs="Times New Roman"/>
          <w:color w:val="000000"/>
          <w:sz w:val="24"/>
          <w:szCs w:val="24"/>
        </w:rPr>
        <w:t xml:space="preserve"> species of </w:t>
      </w:r>
      <w:r w:rsidR="00AC1C45">
        <w:rPr>
          <w:rFonts w:ascii="Times New Roman" w:eastAsia="Times New Roman" w:hAnsi="Times New Roman" w:cs="Times New Roman"/>
          <w:color w:val="000000"/>
          <w:sz w:val="24"/>
          <w:szCs w:val="24"/>
        </w:rPr>
        <w:t>the superfamily</w:t>
      </w:r>
      <w:r>
        <w:rPr>
          <w:rFonts w:ascii="Times New Roman" w:eastAsia="Times New Roman" w:hAnsi="Times New Roman" w:cs="Times New Roman"/>
          <w:color w:val="000000"/>
          <w:sz w:val="24"/>
          <w:szCs w:val="24"/>
        </w:rPr>
        <w:t xml:space="preserve"> Dendrobatoidea currently </w:t>
      </w:r>
      <w:r w:rsidR="00AC1C45">
        <w:rPr>
          <w:rFonts w:ascii="Times New Roman" w:eastAsia="Times New Roman" w:hAnsi="Times New Roman" w:cs="Times New Roman"/>
          <w:color w:val="000000"/>
          <w:sz w:val="24"/>
          <w:szCs w:val="24"/>
        </w:rPr>
        <w:t>recorded</w:t>
      </w:r>
      <w:r>
        <w:rPr>
          <w:rFonts w:ascii="Times New Roman" w:eastAsia="Times New Roman" w:hAnsi="Times New Roman" w:cs="Times New Roman"/>
          <w:color w:val="000000"/>
          <w:sz w:val="24"/>
          <w:szCs w:val="24"/>
        </w:rPr>
        <w:t xml:space="preserve"> </w:t>
      </w:r>
      <w:r w:rsidR="00AC1C45">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 xml:space="preserve"> the Atlantic Forest domain (</w:t>
      </w:r>
      <w:proofErr w:type="spellStart"/>
      <w:r w:rsidR="007D1A52" w:rsidRPr="00DF2E5D">
        <w:rPr>
          <w:rFonts w:ascii="Times New Roman" w:eastAsia="Times New Roman" w:hAnsi="Times New Roman" w:cs="Times New Roman"/>
          <w:color w:val="000000"/>
          <w:sz w:val="24"/>
          <w:szCs w:val="24"/>
        </w:rPr>
        <w:t>Verdade</w:t>
      </w:r>
      <w:proofErr w:type="spellEnd"/>
      <w:r w:rsidR="007D1A52" w:rsidRPr="00DF2E5D">
        <w:rPr>
          <w:rFonts w:ascii="Times New Roman" w:eastAsia="Times New Roman" w:hAnsi="Times New Roman" w:cs="Times New Roman"/>
          <w:color w:val="000000"/>
          <w:sz w:val="24"/>
          <w:szCs w:val="24"/>
        </w:rPr>
        <w:t xml:space="preserve"> &amp; Rodrigue 2007</w:t>
      </w:r>
      <w:r w:rsidR="007D1A52">
        <w:rPr>
          <w:rFonts w:ascii="Times New Roman" w:eastAsia="Times New Roman" w:hAnsi="Times New Roman" w:cs="Times New Roman"/>
          <w:color w:val="000000"/>
          <w:sz w:val="24"/>
          <w:szCs w:val="24"/>
        </w:rPr>
        <w:t>;</w:t>
      </w:r>
      <w:r w:rsidR="007D1A52" w:rsidRPr="003B48C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Castro et al. 2019; </w:t>
      </w:r>
      <w:r w:rsidR="0084588F">
        <w:rPr>
          <w:rFonts w:ascii="Times New Roman" w:eastAsia="Times New Roman" w:hAnsi="Times New Roman" w:cs="Times New Roman"/>
          <w:color w:val="000000"/>
          <w:sz w:val="24"/>
          <w:szCs w:val="24"/>
        </w:rPr>
        <w:t>IUCN SSC 2023</w:t>
      </w:r>
      <w:r>
        <w:rPr>
          <w:rFonts w:ascii="Times New Roman" w:eastAsia="Times New Roman" w:hAnsi="Times New Roman" w:cs="Times New Roman"/>
          <w:color w:val="000000"/>
          <w:sz w:val="24"/>
          <w:szCs w:val="24"/>
        </w:rPr>
        <w:t xml:space="preserve">) (Figure 1). As other species </w:t>
      </w:r>
      <w:r w:rsidR="00D6710A">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Allobates, A. olfersioides</w:t>
      </w:r>
      <w:r>
        <w:rPr>
          <w:rFonts w:ascii="Times New Roman" w:eastAsia="Times New Roman" w:hAnsi="Times New Roman" w:cs="Times New Roman"/>
          <w:color w:val="000000"/>
          <w:sz w:val="24"/>
          <w:szCs w:val="24"/>
        </w:rPr>
        <w:t xml:space="preserve"> occurs exclusively in humid forest environments, usually in places with little terrain slope levels, where they can deposit their tadpoles in water ponds formed by rainfall (Lima et al. 2002; Rocha et al. 2018). </w:t>
      </w:r>
    </w:p>
    <w:p w14:paraId="6D495ECD" w14:textId="77777777" w:rsidR="00DF2E5D" w:rsidRDefault="00DF2E5D" w:rsidP="00DF2E5D">
      <w:pPr>
        <w:pBdr>
          <w:top w:val="nil"/>
          <w:left w:val="nil"/>
          <w:bottom w:val="nil"/>
          <w:right w:val="nil"/>
          <w:between w:val="nil"/>
        </w:pBdr>
        <w:spacing w:line="360" w:lineRule="auto"/>
        <w:ind w:right="213"/>
        <w:rPr>
          <w:rFonts w:ascii="Times New Roman" w:eastAsia="Times New Roman" w:hAnsi="Times New Roman" w:cs="Times New Roman"/>
          <w:color w:val="000000"/>
          <w:sz w:val="24"/>
          <w:szCs w:val="24"/>
        </w:rPr>
      </w:pPr>
    </w:p>
    <w:p w14:paraId="58763838" w14:textId="48DC913F" w:rsidR="00953CE4" w:rsidRDefault="00953CE4" w:rsidP="00953CE4">
      <w:pPr>
        <w:pBdr>
          <w:top w:val="nil"/>
          <w:left w:val="nil"/>
          <w:bottom w:val="nil"/>
          <w:right w:val="nil"/>
          <w:between w:val="nil"/>
        </w:pBdr>
        <w:spacing w:before="92" w:after="4" w:line="360" w:lineRule="auto"/>
        <w:ind w:left="280" w:right="294" w:hanging="3"/>
        <w:rPr>
          <w:rFonts w:ascii="Times New Roman" w:eastAsia="Times New Roman" w:hAnsi="Times New Roman" w:cs="Times New Roman"/>
          <w:color w:val="000000"/>
          <w:sz w:val="20"/>
          <w:szCs w:val="20"/>
        </w:rPr>
      </w:pPr>
      <w:r>
        <w:rPr>
          <w:rFonts w:ascii="Times New Roman" w:eastAsia="Times New Roman" w:hAnsi="Times New Roman" w:cs="Times New Roman"/>
          <w:noProof/>
          <w:sz w:val="20"/>
          <w:szCs w:val="20"/>
        </w:rPr>
        <w:lastRenderedPageBreak/>
        <w:drawing>
          <wp:inline distT="114300" distB="114300" distL="114300" distR="114300" wp14:anchorId="747F7E17" wp14:editId="5A153E40">
            <wp:extent cx="6188400" cy="3479800"/>
            <wp:effectExtent l="0" t="0" r="0" b="0"/>
            <wp:docPr id="14354266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6188400" cy="3479800"/>
                    </a:xfrm>
                    <a:prstGeom prst="rect">
                      <a:avLst/>
                    </a:prstGeom>
                    <a:ln/>
                  </pic:spPr>
                </pic:pic>
              </a:graphicData>
            </a:graphic>
          </wp:inline>
        </w:drawing>
      </w:r>
    </w:p>
    <w:p w14:paraId="4A57A05F" w14:textId="2F9C0A3E" w:rsidR="00953CE4" w:rsidRDefault="009A3B00" w:rsidP="00953CE4">
      <w:pPr>
        <w:pBdr>
          <w:top w:val="nil"/>
          <w:left w:val="nil"/>
          <w:bottom w:val="nil"/>
          <w:right w:val="nil"/>
          <w:between w:val="nil"/>
        </w:pBdr>
        <w:rPr>
          <w:rFonts w:ascii="Times New Roman" w:eastAsia="Times New Roman" w:hAnsi="Times New Roman" w:cs="Times New Roman"/>
          <w:color w:val="000000"/>
          <w:sz w:val="26"/>
          <w:szCs w:val="26"/>
        </w:rPr>
      </w:pPr>
      <w:r w:rsidRPr="009A3B00">
        <w:rPr>
          <w:rFonts w:ascii="Times New Roman" w:eastAsia="Times New Roman" w:hAnsi="Times New Roman" w:cs="Times New Roman"/>
          <w:b/>
          <w:bCs/>
          <w:color w:val="000000"/>
          <w:sz w:val="24"/>
          <w:szCs w:val="24"/>
        </w:rPr>
        <w:t>Figure 1.</w:t>
      </w:r>
      <w:r>
        <w:rPr>
          <w:rFonts w:ascii="Times New Roman" w:eastAsia="Times New Roman" w:hAnsi="Times New Roman" w:cs="Times New Roman"/>
          <w:color w:val="000000"/>
          <w:sz w:val="24"/>
          <w:szCs w:val="24"/>
        </w:rPr>
        <w:t xml:space="preserve"> Unvouchered male specimen of the Atlantic Forest rocket-frog, </w:t>
      </w:r>
      <w:r>
        <w:rPr>
          <w:rFonts w:ascii="Times New Roman" w:eastAsia="Times New Roman" w:hAnsi="Times New Roman" w:cs="Times New Roman"/>
          <w:i/>
          <w:color w:val="000000"/>
          <w:sz w:val="24"/>
          <w:szCs w:val="24"/>
        </w:rPr>
        <w:t>Allobates olfersioides</w:t>
      </w:r>
      <w:ins w:id="1" w:author="Pedro Simoes" w:date="2024-06-03T15:04:00Z" w16du:dateUtc="2024-06-03T18:04:00Z">
        <w:r w:rsidR="00EC7547">
          <w:rPr>
            <w:rFonts w:ascii="Times New Roman" w:eastAsia="Times New Roman" w:hAnsi="Times New Roman" w:cs="Times New Roman"/>
            <w:iCs/>
            <w:color w:val="000000"/>
            <w:sz w:val="24"/>
            <w:szCs w:val="24"/>
          </w:rPr>
          <w:t>,</w:t>
        </w:r>
      </w:ins>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photographed in the municipality of </w:t>
      </w:r>
      <w:proofErr w:type="spellStart"/>
      <w:r>
        <w:rPr>
          <w:rFonts w:ascii="Times New Roman" w:eastAsia="Times New Roman" w:hAnsi="Times New Roman" w:cs="Times New Roman"/>
          <w:color w:val="000000"/>
          <w:sz w:val="24"/>
          <w:szCs w:val="24"/>
        </w:rPr>
        <w:t>Amaraji</w:t>
      </w:r>
      <w:proofErr w:type="spellEnd"/>
      <w:r>
        <w:rPr>
          <w:rFonts w:ascii="Times New Roman" w:eastAsia="Times New Roman" w:hAnsi="Times New Roman" w:cs="Times New Roman"/>
          <w:color w:val="000000"/>
          <w:sz w:val="24"/>
          <w:szCs w:val="24"/>
        </w:rPr>
        <w:t>, Pernambuco. A) Dors</w:t>
      </w:r>
      <w:r>
        <w:rPr>
          <w:rFonts w:ascii="Times New Roman" w:eastAsia="Times New Roman" w:hAnsi="Times New Roman" w:cs="Times New Roman"/>
          <w:sz w:val="24"/>
          <w:szCs w:val="24"/>
        </w:rPr>
        <w:t>al view and B) Ventral view.</w:t>
      </w:r>
    </w:p>
    <w:p w14:paraId="1EB04929" w14:textId="77777777" w:rsidR="00953CE4" w:rsidRDefault="00953CE4" w:rsidP="00953CE4">
      <w:pPr>
        <w:pBdr>
          <w:top w:val="nil"/>
          <w:left w:val="nil"/>
          <w:bottom w:val="nil"/>
          <w:right w:val="nil"/>
          <w:between w:val="nil"/>
        </w:pBdr>
        <w:spacing w:before="5"/>
        <w:rPr>
          <w:rFonts w:ascii="Times New Roman" w:eastAsia="Times New Roman" w:hAnsi="Times New Roman" w:cs="Times New Roman"/>
          <w:color w:val="000000"/>
          <w:sz w:val="21"/>
          <w:szCs w:val="21"/>
        </w:rPr>
      </w:pPr>
    </w:p>
    <w:p w14:paraId="4BCB7B68" w14:textId="26DE4ED1" w:rsidR="00E369C5" w:rsidRDefault="00E369C5" w:rsidP="000D2EF8">
      <w:pPr>
        <w:pBdr>
          <w:top w:val="nil"/>
          <w:left w:val="nil"/>
          <w:bottom w:val="nil"/>
          <w:right w:val="nil"/>
          <w:between w:val="nil"/>
        </w:pBdr>
        <w:spacing w:line="360" w:lineRule="auto"/>
        <w:ind w:left="200" w:right="213"/>
        <w:rPr>
          <w:rFonts w:ascii="Times New Roman" w:eastAsia="Times New Roman" w:hAnsi="Times New Roman" w:cs="Times New Roman"/>
          <w:color w:val="000000"/>
          <w:sz w:val="24"/>
          <w:szCs w:val="24"/>
        </w:rPr>
      </w:pPr>
      <w:r w:rsidRPr="00E369C5">
        <w:rPr>
          <w:rFonts w:ascii="Times New Roman" w:eastAsia="Times New Roman" w:hAnsi="Times New Roman" w:cs="Times New Roman"/>
          <w:color w:val="000000"/>
          <w:sz w:val="24"/>
          <w:szCs w:val="24"/>
        </w:rPr>
        <w:t xml:space="preserve">The currently recognized geographic distribution </w:t>
      </w:r>
      <w:r w:rsidR="00EC7547">
        <w:rPr>
          <w:rFonts w:ascii="Times New Roman" w:eastAsia="Times New Roman" w:hAnsi="Times New Roman" w:cs="Times New Roman"/>
          <w:color w:val="000000"/>
          <w:sz w:val="24"/>
          <w:szCs w:val="24"/>
        </w:rPr>
        <w:t>of</w:t>
      </w:r>
      <w:r w:rsidRPr="00E369C5">
        <w:rPr>
          <w:rFonts w:ascii="Times New Roman" w:eastAsia="Times New Roman" w:hAnsi="Times New Roman" w:cs="Times New Roman"/>
          <w:color w:val="000000"/>
          <w:sz w:val="24"/>
          <w:szCs w:val="24"/>
        </w:rPr>
        <w:t xml:space="preserve"> </w:t>
      </w:r>
      <w:r w:rsidRPr="00E369C5">
        <w:rPr>
          <w:rFonts w:ascii="Times New Roman" w:eastAsia="Times New Roman" w:hAnsi="Times New Roman" w:cs="Times New Roman"/>
          <w:i/>
          <w:iCs/>
          <w:color w:val="000000"/>
          <w:sz w:val="24"/>
          <w:szCs w:val="24"/>
        </w:rPr>
        <w:t>A. olfersioides</w:t>
      </w:r>
      <w:r w:rsidRPr="00E369C5">
        <w:rPr>
          <w:rFonts w:ascii="Times New Roman" w:eastAsia="Times New Roman" w:hAnsi="Times New Roman" w:cs="Times New Roman"/>
          <w:color w:val="000000"/>
          <w:sz w:val="24"/>
          <w:szCs w:val="24"/>
        </w:rPr>
        <w:t xml:space="preserve"> extends over much of the eastern Atlantic Forest of Brazil, </w:t>
      </w:r>
      <w:r>
        <w:rPr>
          <w:rFonts w:ascii="Times New Roman" w:eastAsia="Times New Roman" w:hAnsi="Times New Roman" w:cs="Times New Roman"/>
          <w:color w:val="000000"/>
          <w:sz w:val="24"/>
          <w:szCs w:val="24"/>
        </w:rPr>
        <w:t>extending north from</w:t>
      </w:r>
      <w:r w:rsidRPr="00E369C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the state of </w:t>
      </w:r>
      <w:r w:rsidRPr="00E369C5">
        <w:rPr>
          <w:rFonts w:ascii="Times New Roman" w:eastAsia="Times New Roman" w:hAnsi="Times New Roman" w:cs="Times New Roman"/>
          <w:color w:val="000000"/>
          <w:sz w:val="24"/>
          <w:szCs w:val="24"/>
        </w:rPr>
        <w:t>Rio de Janeiro</w:t>
      </w:r>
      <w:r>
        <w:rPr>
          <w:rFonts w:ascii="Times New Roman" w:eastAsia="Times New Roman" w:hAnsi="Times New Roman" w:cs="Times New Roman"/>
          <w:color w:val="000000"/>
          <w:sz w:val="24"/>
          <w:szCs w:val="24"/>
        </w:rPr>
        <w:t xml:space="preserve"> to the</w:t>
      </w:r>
      <w:r w:rsidRPr="00E369C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state of </w:t>
      </w:r>
      <w:r w:rsidRPr="00E369C5">
        <w:rPr>
          <w:rFonts w:ascii="Times New Roman" w:eastAsia="Times New Roman" w:hAnsi="Times New Roman" w:cs="Times New Roman"/>
          <w:color w:val="000000"/>
          <w:sz w:val="24"/>
          <w:szCs w:val="24"/>
        </w:rPr>
        <w:t>Alagoas (</w:t>
      </w:r>
      <w:r w:rsidR="0084588F">
        <w:rPr>
          <w:rFonts w:ascii="Times New Roman" w:eastAsia="Times New Roman" w:hAnsi="Times New Roman" w:cs="Times New Roman"/>
          <w:color w:val="000000"/>
          <w:sz w:val="24"/>
          <w:szCs w:val="24"/>
        </w:rPr>
        <w:t>IUCN SSC 2023</w:t>
      </w:r>
      <w:r w:rsidRPr="00E369C5">
        <w:rPr>
          <w:rFonts w:ascii="Times New Roman" w:eastAsia="Times New Roman" w:hAnsi="Times New Roman" w:cs="Times New Roman"/>
          <w:color w:val="000000"/>
          <w:sz w:val="24"/>
          <w:szCs w:val="24"/>
        </w:rPr>
        <w:t>). However,</w:t>
      </w:r>
      <w:r>
        <w:rPr>
          <w:rFonts w:ascii="Times New Roman" w:eastAsia="Times New Roman" w:hAnsi="Times New Roman" w:cs="Times New Roman"/>
          <w:color w:val="000000"/>
          <w:sz w:val="24"/>
          <w:szCs w:val="24"/>
        </w:rPr>
        <w:t xml:space="preserve"> some published </w:t>
      </w:r>
      <w:r w:rsidRPr="00E369C5">
        <w:rPr>
          <w:rFonts w:ascii="Times New Roman" w:eastAsia="Times New Roman" w:hAnsi="Times New Roman" w:cs="Times New Roman"/>
          <w:color w:val="000000"/>
          <w:sz w:val="24"/>
          <w:szCs w:val="24"/>
        </w:rPr>
        <w:t>records</w:t>
      </w:r>
      <w:r>
        <w:rPr>
          <w:rFonts w:ascii="Times New Roman" w:eastAsia="Times New Roman" w:hAnsi="Times New Roman" w:cs="Times New Roman"/>
          <w:color w:val="000000"/>
          <w:sz w:val="24"/>
          <w:szCs w:val="24"/>
        </w:rPr>
        <w:t xml:space="preserve"> indicate the species is also present north </w:t>
      </w:r>
      <w:r w:rsidR="00EC7547">
        <w:rPr>
          <w:rFonts w:ascii="Times New Roman" w:eastAsia="Times New Roman" w:hAnsi="Times New Roman" w:cs="Times New Roman"/>
          <w:color w:val="000000"/>
          <w:sz w:val="24"/>
          <w:szCs w:val="24"/>
        </w:rPr>
        <w:t xml:space="preserve">of these locations, in </w:t>
      </w:r>
      <w:r>
        <w:rPr>
          <w:rFonts w:ascii="Times New Roman" w:eastAsia="Times New Roman" w:hAnsi="Times New Roman" w:cs="Times New Roman"/>
          <w:color w:val="000000"/>
          <w:sz w:val="24"/>
          <w:szCs w:val="24"/>
        </w:rPr>
        <w:t>the state</w:t>
      </w:r>
      <w:r w:rsidRPr="00E369C5">
        <w:rPr>
          <w:rFonts w:ascii="Times New Roman" w:eastAsia="Times New Roman" w:hAnsi="Times New Roman" w:cs="Times New Roman"/>
          <w:color w:val="000000"/>
          <w:sz w:val="24"/>
          <w:szCs w:val="24"/>
        </w:rPr>
        <w:t xml:space="preserve"> </w:t>
      </w:r>
      <w:r w:rsidR="00EC7547">
        <w:rPr>
          <w:rFonts w:ascii="Times New Roman" w:eastAsia="Times New Roman" w:hAnsi="Times New Roman" w:cs="Times New Roman"/>
          <w:color w:val="000000"/>
          <w:sz w:val="24"/>
          <w:szCs w:val="24"/>
        </w:rPr>
        <w:t xml:space="preserve">of </w:t>
      </w:r>
      <w:r w:rsidRPr="00E369C5">
        <w:rPr>
          <w:rFonts w:ascii="Times New Roman" w:eastAsia="Times New Roman" w:hAnsi="Times New Roman" w:cs="Times New Roman"/>
          <w:color w:val="000000"/>
          <w:sz w:val="24"/>
          <w:szCs w:val="24"/>
        </w:rPr>
        <w:t>Pernambuco</w:t>
      </w:r>
      <w:r>
        <w:rPr>
          <w:rFonts w:ascii="Times New Roman" w:eastAsia="Times New Roman" w:hAnsi="Times New Roman" w:cs="Times New Roman"/>
          <w:color w:val="000000"/>
          <w:sz w:val="24"/>
          <w:szCs w:val="24"/>
        </w:rPr>
        <w:t xml:space="preserve"> </w:t>
      </w:r>
      <w:r w:rsidRPr="00E369C5">
        <w:rPr>
          <w:rFonts w:ascii="Times New Roman" w:eastAsia="Times New Roman" w:hAnsi="Times New Roman" w:cs="Times New Roman"/>
          <w:color w:val="000000"/>
          <w:sz w:val="24"/>
          <w:szCs w:val="24"/>
        </w:rPr>
        <w:t>(SEMAS 2015; Oliveira et al. 2021).</w:t>
      </w:r>
      <w:r>
        <w:rPr>
          <w:rFonts w:ascii="Times New Roman" w:eastAsia="Times New Roman" w:hAnsi="Times New Roman" w:cs="Times New Roman"/>
          <w:color w:val="000000"/>
          <w:sz w:val="24"/>
          <w:szCs w:val="24"/>
        </w:rPr>
        <w:t xml:space="preserve"> </w:t>
      </w:r>
      <w:r w:rsidR="00D6710A">
        <w:rPr>
          <w:rFonts w:ascii="Times New Roman" w:eastAsia="Times New Roman" w:hAnsi="Times New Roman" w:cs="Times New Roman"/>
          <w:color w:val="000000"/>
          <w:sz w:val="24"/>
          <w:szCs w:val="24"/>
        </w:rPr>
        <w:t>Evidence based on</w:t>
      </w:r>
      <w:r w:rsidR="00953CE4">
        <w:rPr>
          <w:rFonts w:ascii="Times New Roman" w:eastAsia="Times New Roman" w:hAnsi="Times New Roman" w:cs="Times New Roman"/>
          <w:color w:val="000000"/>
          <w:sz w:val="24"/>
          <w:szCs w:val="24"/>
        </w:rPr>
        <w:t xml:space="preserve"> DNA sequences support th</w:t>
      </w:r>
      <w:r w:rsidR="00D6710A">
        <w:rPr>
          <w:rFonts w:ascii="Times New Roman" w:eastAsia="Times New Roman" w:hAnsi="Times New Roman" w:cs="Times New Roman"/>
          <w:color w:val="000000"/>
          <w:sz w:val="24"/>
          <w:szCs w:val="24"/>
        </w:rPr>
        <w:t>at</w:t>
      </w:r>
      <w:r w:rsidR="00953CE4">
        <w:rPr>
          <w:rFonts w:ascii="Times New Roman" w:eastAsia="Times New Roman" w:hAnsi="Times New Roman" w:cs="Times New Roman"/>
          <w:color w:val="000000"/>
          <w:sz w:val="24"/>
          <w:szCs w:val="24"/>
        </w:rPr>
        <w:t xml:space="preserve"> </w:t>
      </w:r>
      <w:r w:rsidR="00953CE4">
        <w:rPr>
          <w:rFonts w:ascii="Times New Roman" w:eastAsia="Times New Roman" w:hAnsi="Times New Roman" w:cs="Times New Roman"/>
          <w:i/>
          <w:color w:val="000000"/>
          <w:sz w:val="24"/>
          <w:szCs w:val="24"/>
        </w:rPr>
        <w:t>A. olfersioides</w:t>
      </w:r>
      <w:r w:rsidR="00953CE4">
        <w:rPr>
          <w:rFonts w:ascii="Times New Roman" w:eastAsia="Times New Roman" w:hAnsi="Times New Roman" w:cs="Times New Roman"/>
          <w:color w:val="000000"/>
          <w:sz w:val="24"/>
          <w:szCs w:val="24"/>
        </w:rPr>
        <w:t xml:space="preserve"> is the sister group </w:t>
      </w:r>
      <w:r w:rsidR="00D6710A">
        <w:rPr>
          <w:rFonts w:ascii="Times New Roman" w:eastAsia="Times New Roman" w:hAnsi="Times New Roman" w:cs="Times New Roman"/>
          <w:color w:val="000000"/>
          <w:sz w:val="24"/>
          <w:szCs w:val="24"/>
        </w:rPr>
        <w:t>to a clade containing</w:t>
      </w:r>
      <w:r w:rsidR="00953CE4">
        <w:rPr>
          <w:rFonts w:ascii="Times New Roman" w:eastAsia="Times New Roman" w:hAnsi="Times New Roman" w:cs="Times New Roman"/>
          <w:color w:val="000000"/>
          <w:sz w:val="24"/>
          <w:szCs w:val="24"/>
        </w:rPr>
        <w:t xml:space="preserve"> </w:t>
      </w:r>
      <w:r w:rsidR="00D6710A">
        <w:rPr>
          <w:rFonts w:ascii="Times New Roman" w:eastAsia="Times New Roman" w:hAnsi="Times New Roman" w:cs="Times New Roman"/>
          <w:color w:val="000000"/>
          <w:sz w:val="24"/>
          <w:szCs w:val="24"/>
        </w:rPr>
        <w:t xml:space="preserve">all </w:t>
      </w:r>
      <w:r w:rsidR="00953CE4">
        <w:rPr>
          <w:rFonts w:ascii="Times New Roman" w:eastAsia="Times New Roman" w:hAnsi="Times New Roman" w:cs="Times New Roman"/>
          <w:color w:val="000000"/>
          <w:sz w:val="24"/>
          <w:szCs w:val="24"/>
        </w:rPr>
        <w:t xml:space="preserve">other species of </w:t>
      </w:r>
      <w:r w:rsidR="00953CE4">
        <w:rPr>
          <w:rFonts w:ascii="Times New Roman" w:eastAsia="Times New Roman" w:hAnsi="Times New Roman" w:cs="Times New Roman"/>
          <w:i/>
          <w:color w:val="000000"/>
          <w:sz w:val="24"/>
          <w:szCs w:val="24"/>
        </w:rPr>
        <w:t>Allobates</w:t>
      </w:r>
      <w:r w:rsidR="00953CE4">
        <w:rPr>
          <w:rFonts w:ascii="Times New Roman" w:eastAsia="Times New Roman" w:hAnsi="Times New Roman" w:cs="Times New Roman"/>
          <w:color w:val="000000"/>
          <w:sz w:val="24"/>
          <w:szCs w:val="24"/>
        </w:rPr>
        <w:t xml:space="preserve">, </w:t>
      </w:r>
      <w:r w:rsidR="00D6710A">
        <w:rPr>
          <w:rFonts w:ascii="Times New Roman" w:eastAsia="Times New Roman" w:hAnsi="Times New Roman" w:cs="Times New Roman"/>
          <w:color w:val="000000"/>
          <w:sz w:val="24"/>
          <w:szCs w:val="24"/>
        </w:rPr>
        <w:t xml:space="preserve">which are </w:t>
      </w:r>
      <w:r w:rsidR="00953CE4">
        <w:rPr>
          <w:rFonts w:ascii="Times New Roman" w:eastAsia="Times New Roman" w:hAnsi="Times New Roman" w:cs="Times New Roman"/>
          <w:color w:val="000000"/>
          <w:sz w:val="24"/>
          <w:szCs w:val="24"/>
        </w:rPr>
        <w:t>predominantly distributed in the Amazon b</w:t>
      </w:r>
      <w:r w:rsidR="00D6710A">
        <w:rPr>
          <w:rFonts w:ascii="Times New Roman" w:eastAsia="Times New Roman" w:hAnsi="Times New Roman" w:cs="Times New Roman"/>
          <w:color w:val="000000"/>
          <w:sz w:val="24"/>
          <w:szCs w:val="24"/>
        </w:rPr>
        <w:t>asin</w:t>
      </w:r>
      <w:r w:rsidR="00953CE4">
        <w:rPr>
          <w:rFonts w:ascii="Times New Roman" w:eastAsia="Times New Roman" w:hAnsi="Times New Roman" w:cs="Times New Roman"/>
          <w:color w:val="000000"/>
          <w:sz w:val="24"/>
          <w:szCs w:val="24"/>
        </w:rPr>
        <w:t xml:space="preserve"> (Grant et al. 2006; Grant et al. 2017).</w:t>
      </w:r>
      <w:r w:rsidR="00D6710A">
        <w:rPr>
          <w:rFonts w:ascii="Times New Roman" w:eastAsia="Times New Roman" w:hAnsi="Times New Roman" w:cs="Times New Roman"/>
          <w:color w:val="000000"/>
          <w:sz w:val="24"/>
          <w:szCs w:val="24"/>
        </w:rPr>
        <w:t xml:space="preserve"> Some studies also revealed </w:t>
      </w:r>
      <w:r w:rsidR="00953CE4">
        <w:rPr>
          <w:rFonts w:ascii="Times New Roman" w:eastAsia="Times New Roman" w:hAnsi="Times New Roman" w:cs="Times New Roman"/>
          <w:color w:val="000000"/>
          <w:sz w:val="24"/>
          <w:szCs w:val="24"/>
        </w:rPr>
        <w:t>ex</w:t>
      </w:r>
      <w:r w:rsidR="00D6710A">
        <w:rPr>
          <w:rFonts w:ascii="Times New Roman" w:eastAsia="Times New Roman" w:hAnsi="Times New Roman" w:cs="Times New Roman"/>
          <w:color w:val="000000"/>
          <w:sz w:val="24"/>
          <w:szCs w:val="24"/>
        </w:rPr>
        <w:t>tensive</w:t>
      </w:r>
      <w:r w:rsidR="00953CE4">
        <w:rPr>
          <w:rFonts w:ascii="Times New Roman" w:eastAsia="Times New Roman" w:hAnsi="Times New Roman" w:cs="Times New Roman"/>
          <w:color w:val="000000"/>
          <w:sz w:val="24"/>
          <w:szCs w:val="24"/>
        </w:rPr>
        <w:t xml:space="preserve"> geographic variation in vocalizations </w:t>
      </w:r>
      <w:r w:rsidR="00D6710A">
        <w:rPr>
          <w:rFonts w:ascii="Times New Roman" w:eastAsia="Times New Roman" w:hAnsi="Times New Roman" w:cs="Times New Roman"/>
          <w:color w:val="000000"/>
          <w:sz w:val="24"/>
          <w:szCs w:val="24"/>
        </w:rPr>
        <w:t>(Forti et al. 2017b), DNA sequences (Grant et al. 2017) and tadpole morphology (</w:t>
      </w:r>
      <w:proofErr w:type="spellStart"/>
      <w:r w:rsidR="00D6710A">
        <w:rPr>
          <w:rFonts w:ascii="Times New Roman" w:eastAsia="Times New Roman" w:hAnsi="Times New Roman" w:cs="Times New Roman"/>
          <w:color w:val="000000"/>
          <w:sz w:val="24"/>
          <w:szCs w:val="24"/>
        </w:rPr>
        <w:t>Dubeux</w:t>
      </w:r>
      <w:proofErr w:type="spellEnd"/>
      <w:r w:rsidR="00D6710A">
        <w:rPr>
          <w:rFonts w:ascii="Times New Roman" w:eastAsia="Times New Roman" w:hAnsi="Times New Roman" w:cs="Times New Roman"/>
          <w:color w:val="000000"/>
          <w:sz w:val="24"/>
          <w:szCs w:val="24"/>
        </w:rPr>
        <w:t xml:space="preserve"> et al. 2020b) between</w:t>
      </w:r>
      <w:r w:rsidR="00953CE4">
        <w:rPr>
          <w:rFonts w:ascii="Times New Roman" w:eastAsia="Times New Roman" w:hAnsi="Times New Roman" w:cs="Times New Roman"/>
          <w:color w:val="000000"/>
          <w:sz w:val="24"/>
          <w:szCs w:val="24"/>
        </w:rPr>
        <w:t xml:space="preserve"> </w:t>
      </w:r>
      <w:r w:rsidR="00D6710A" w:rsidRPr="00D6710A">
        <w:rPr>
          <w:rFonts w:ascii="Times New Roman" w:eastAsia="Times New Roman" w:hAnsi="Times New Roman" w:cs="Times New Roman"/>
          <w:i/>
          <w:iCs/>
          <w:color w:val="000000"/>
          <w:sz w:val="24"/>
          <w:szCs w:val="24"/>
        </w:rPr>
        <w:t>A. olfersioides</w:t>
      </w:r>
      <w:r w:rsidR="00D6710A">
        <w:rPr>
          <w:rFonts w:ascii="Times New Roman" w:eastAsia="Times New Roman" w:hAnsi="Times New Roman" w:cs="Times New Roman"/>
          <w:color w:val="000000"/>
          <w:sz w:val="24"/>
          <w:szCs w:val="24"/>
        </w:rPr>
        <w:t xml:space="preserve"> populations </w:t>
      </w:r>
      <w:r>
        <w:rPr>
          <w:rFonts w:ascii="Times New Roman" w:eastAsia="Times New Roman" w:hAnsi="Times New Roman" w:cs="Times New Roman"/>
          <w:color w:val="000000"/>
          <w:sz w:val="24"/>
          <w:szCs w:val="24"/>
        </w:rPr>
        <w:t>distributed in the s</w:t>
      </w:r>
      <w:r w:rsidR="00D6710A">
        <w:rPr>
          <w:rFonts w:ascii="Times New Roman" w:eastAsia="Times New Roman" w:hAnsi="Times New Roman" w:cs="Times New Roman"/>
          <w:color w:val="000000"/>
          <w:sz w:val="24"/>
          <w:szCs w:val="24"/>
        </w:rPr>
        <w:t xml:space="preserve">outheast and </w:t>
      </w:r>
      <w:r>
        <w:rPr>
          <w:rFonts w:ascii="Times New Roman" w:eastAsia="Times New Roman" w:hAnsi="Times New Roman" w:cs="Times New Roman"/>
          <w:color w:val="000000"/>
          <w:sz w:val="24"/>
          <w:szCs w:val="24"/>
        </w:rPr>
        <w:t>n</w:t>
      </w:r>
      <w:r w:rsidR="00953CE4">
        <w:rPr>
          <w:rFonts w:ascii="Times New Roman" w:eastAsia="Times New Roman" w:hAnsi="Times New Roman" w:cs="Times New Roman"/>
          <w:color w:val="000000"/>
          <w:sz w:val="24"/>
          <w:szCs w:val="24"/>
        </w:rPr>
        <w:t>orthe</w:t>
      </w:r>
      <w:r w:rsidR="00D6710A">
        <w:rPr>
          <w:rFonts w:ascii="Times New Roman" w:eastAsia="Times New Roman" w:hAnsi="Times New Roman" w:cs="Times New Roman"/>
          <w:color w:val="000000"/>
          <w:sz w:val="24"/>
          <w:szCs w:val="24"/>
        </w:rPr>
        <w:t>ast</w:t>
      </w:r>
      <w:r w:rsidR="00953CE4">
        <w:rPr>
          <w:rFonts w:ascii="Times New Roman" w:eastAsia="Times New Roman" w:hAnsi="Times New Roman" w:cs="Times New Roman"/>
          <w:color w:val="000000"/>
          <w:sz w:val="24"/>
          <w:szCs w:val="24"/>
        </w:rPr>
        <w:t xml:space="preserve"> </w:t>
      </w:r>
      <w:r w:rsidR="00D6710A">
        <w:rPr>
          <w:rFonts w:ascii="Times New Roman" w:eastAsia="Times New Roman" w:hAnsi="Times New Roman" w:cs="Times New Roman"/>
          <w:color w:val="000000"/>
          <w:sz w:val="24"/>
          <w:szCs w:val="24"/>
        </w:rPr>
        <w:t xml:space="preserve">stretches of the </w:t>
      </w:r>
      <w:r w:rsidR="00953CE4">
        <w:rPr>
          <w:rFonts w:ascii="Times New Roman" w:eastAsia="Times New Roman" w:hAnsi="Times New Roman" w:cs="Times New Roman"/>
          <w:color w:val="000000"/>
          <w:sz w:val="24"/>
          <w:szCs w:val="24"/>
        </w:rPr>
        <w:t>Atlantic Forest</w:t>
      </w:r>
      <w:r w:rsidR="00D6710A">
        <w:rPr>
          <w:rFonts w:ascii="Times New Roman" w:eastAsia="Times New Roman" w:hAnsi="Times New Roman" w:cs="Times New Roman"/>
          <w:color w:val="000000"/>
          <w:sz w:val="24"/>
          <w:szCs w:val="24"/>
        </w:rPr>
        <w:t xml:space="preserve">, </w:t>
      </w:r>
      <w:r w:rsidR="00953CE4">
        <w:rPr>
          <w:rFonts w:ascii="Times New Roman" w:eastAsia="Times New Roman" w:hAnsi="Times New Roman" w:cs="Times New Roman"/>
          <w:color w:val="000000"/>
          <w:sz w:val="24"/>
          <w:szCs w:val="24"/>
        </w:rPr>
        <w:t>suggest</w:t>
      </w:r>
      <w:r w:rsidR="00D6710A">
        <w:rPr>
          <w:rFonts w:ascii="Times New Roman" w:eastAsia="Times New Roman" w:hAnsi="Times New Roman" w:cs="Times New Roman"/>
          <w:color w:val="000000"/>
          <w:sz w:val="24"/>
          <w:szCs w:val="24"/>
        </w:rPr>
        <w:t>ing</w:t>
      </w:r>
      <w:r w:rsidR="00953CE4">
        <w:rPr>
          <w:rFonts w:ascii="Times New Roman" w:eastAsia="Times New Roman" w:hAnsi="Times New Roman" w:cs="Times New Roman"/>
          <w:color w:val="000000"/>
          <w:sz w:val="24"/>
          <w:szCs w:val="24"/>
        </w:rPr>
        <w:t xml:space="preserve"> that</w:t>
      </w:r>
      <w:r w:rsidR="00D6710A">
        <w:rPr>
          <w:rFonts w:ascii="Times New Roman" w:eastAsia="Times New Roman" w:hAnsi="Times New Roman" w:cs="Times New Roman"/>
          <w:color w:val="000000"/>
          <w:sz w:val="24"/>
          <w:szCs w:val="24"/>
        </w:rPr>
        <w:t xml:space="preserve"> more than one species may b</w:t>
      </w:r>
      <w:r w:rsidR="00EC7547">
        <w:rPr>
          <w:rFonts w:ascii="Times New Roman" w:eastAsia="Times New Roman" w:hAnsi="Times New Roman" w:cs="Times New Roman"/>
          <w:color w:val="000000"/>
          <w:sz w:val="24"/>
          <w:szCs w:val="24"/>
        </w:rPr>
        <w:t>e</w:t>
      </w:r>
      <w:r w:rsidR="00D6710A">
        <w:rPr>
          <w:rFonts w:ascii="Times New Roman" w:eastAsia="Times New Roman" w:hAnsi="Times New Roman" w:cs="Times New Roman"/>
          <w:color w:val="000000"/>
          <w:sz w:val="24"/>
          <w:szCs w:val="24"/>
        </w:rPr>
        <w:t xml:space="preserve"> currently recognized under the name</w:t>
      </w:r>
      <w:r w:rsidR="00953CE4">
        <w:rPr>
          <w:rFonts w:ascii="Times New Roman" w:eastAsia="Times New Roman" w:hAnsi="Times New Roman" w:cs="Times New Roman"/>
          <w:color w:val="000000"/>
          <w:sz w:val="24"/>
          <w:szCs w:val="24"/>
        </w:rPr>
        <w:t xml:space="preserve"> </w:t>
      </w:r>
      <w:r w:rsidR="00953CE4">
        <w:rPr>
          <w:rFonts w:ascii="Times New Roman" w:eastAsia="Times New Roman" w:hAnsi="Times New Roman" w:cs="Times New Roman"/>
          <w:i/>
          <w:color w:val="000000"/>
          <w:sz w:val="24"/>
          <w:szCs w:val="24"/>
        </w:rPr>
        <w:t>A. olfersioides</w:t>
      </w:r>
      <w:r w:rsidR="00953CE4">
        <w:rPr>
          <w:rFonts w:ascii="Times New Roman" w:eastAsia="Times New Roman" w:hAnsi="Times New Roman" w:cs="Times New Roman"/>
          <w:color w:val="000000"/>
          <w:sz w:val="24"/>
          <w:szCs w:val="24"/>
        </w:rPr>
        <w:t xml:space="preserve">. </w:t>
      </w:r>
    </w:p>
    <w:p w14:paraId="72518FA8" w14:textId="77777777" w:rsidR="00900814" w:rsidRDefault="00900814" w:rsidP="000D2EF8">
      <w:pPr>
        <w:pBdr>
          <w:top w:val="nil"/>
          <w:left w:val="nil"/>
          <w:bottom w:val="nil"/>
          <w:right w:val="nil"/>
          <w:between w:val="nil"/>
        </w:pBdr>
        <w:spacing w:line="360" w:lineRule="auto"/>
        <w:ind w:left="200" w:right="213"/>
        <w:rPr>
          <w:rFonts w:ascii="Times New Roman" w:eastAsia="Times New Roman" w:hAnsi="Times New Roman" w:cs="Times New Roman"/>
          <w:color w:val="000000"/>
          <w:sz w:val="24"/>
          <w:szCs w:val="24"/>
        </w:rPr>
      </w:pPr>
    </w:p>
    <w:p w14:paraId="7BDA0682" w14:textId="03D90572" w:rsidR="000D2EF8" w:rsidRDefault="00E369C5" w:rsidP="000D2EF8">
      <w:pPr>
        <w:pBdr>
          <w:top w:val="nil"/>
          <w:left w:val="nil"/>
          <w:bottom w:val="nil"/>
          <w:right w:val="nil"/>
          <w:between w:val="nil"/>
        </w:pBdr>
        <w:spacing w:line="360" w:lineRule="auto"/>
        <w:ind w:left="200" w:right="2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w:t>
      </w:r>
      <w:r w:rsidR="00953CE4">
        <w:rPr>
          <w:rFonts w:ascii="Times New Roman" w:eastAsia="Times New Roman" w:hAnsi="Times New Roman" w:cs="Times New Roman"/>
          <w:color w:val="000000"/>
          <w:sz w:val="24"/>
          <w:szCs w:val="24"/>
        </w:rPr>
        <w:t xml:space="preserve">though </w:t>
      </w:r>
      <w:r w:rsidRPr="00E369C5">
        <w:rPr>
          <w:rFonts w:ascii="Times New Roman" w:eastAsia="Times New Roman" w:hAnsi="Times New Roman" w:cs="Times New Roman"/>
          <w:i/>
          <w:iCs/>
          <w:color w:val="000000"/>
          <w:sz w:val="24"/>
          <w:szCs w:val="24"/>
        </w:rPr>
        <w:t>A. olfersioides</w:t>
      </w:r>
      <w:r w:rsidR="00953CE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is currently </w:t>
      </w:r>
      <w:r w:rsidR="00953CE4">
        <w:rPr>
          <w:rFonts w:ascii="Times New Roman" w:eastAsia="Times New Roman" w:hAnsi="Times New Roman" w:cs="Times New Roman"/>
          <w:color w:val="000000"/>
          <w:sz w:val="24"/>
          <w:szCs w:val="24"/>
        </w:rPr>
        <w:t xml:space="preserve">classified as endangered </w:t>
      </w:r>
      <w:r>
        <w:rPr>
          <w:rFonts w:ascii="Times New Roman" w:eastAsia="Times New Roman" w:hAnsi="Times New Roman" w:cs="Times New Roman"/>
          <w:color w:val="000000"/>
          <w:sz w:val="24"/>
          <w:szCs w:val="24"/>
        </w:rPr>
        <w:t xml:space="preserve">and </w:t>
      </w:r>
      <w:r w:rsidR="00953CE4">
        <w:rPr>
          <w:rFonts w:ascii="Times New Roman" w:eastAsia="Times New Roman" w:hAnsi="Times New Roman" w:cs="Times New Roman"/>
          <w:color w:val="000000"/>
          <w:sz w:val="24"/>
          <w:szCs w:val="24"/>
        </w:rPr>
        <w:t>in need of conservation action</w:t>
      </w:r>
      <w:r>
        <w:rPr>
          <w:rFonts w:ascii="Times New Roman" w:eastAsia="Times New Roman" w:hAnsi="Times New Roman" w:cs="Times New Roman"/>
          <w:color w:val="000000"/>
          <w:sz w:val="24"/>
          <w:szCs w:val="24"/>
        </w:rPr>
        <w:t xml:space="preserve"> (</w:t>
      </w:r>
      <w:r w:rsidR="007D1A52">
        <w:rPr>
          <w:rFonts w:ascii="Times New Roman" w:eastAsia="Times New Roman" w:hAnsi="Times New Roman" w:cs="Times New Roman"/>
          <w:color w:val="000000"/>
          <w:sz w:val="24"/>
          <w:szCs w:val="24"/>
        </w:rPr>
        <w:t xml:space="preserve">SEMAS 2015; </w:t>
      </w:r>
      <w:r>
        <w:rPr>
          <w:rFonts w:ascii="Times New Roman" w:eastAsia="Times New Roman" w:hAnsi="Times New Roman" w:cs="Times New Roman"/>
          <w:color w:val="000000"/>
          <w:sz w:val="24"/>
          <w:szCs w:val="24"/>
        </w:rPr>
        <w:t>ICMBIO 2018)</w:t>
      </w:r>
      <w:r w:rsidR="00953CE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it has been subject to </w:t>
      </w:r>
      <w:r w:rsidR="00953CE4">
        <w:rPr>
          <w:rFonts w:ascii="Times New Roman" w:eastAsia="Times New Roman" w:hAnsi="Times New Roman" w:cs="Times New Roman"/>
          <w:color w:val="000000"/>
          <w:sz w:val="24"/>
          <w:szCs w:val="24"/>
        </w:rPr>
        <w:t xml:space="preserve">few ecological studies (Tinoco et al. 2008; Forti et al. 2017b; Costa et al. 2019). </w:t>
      </w:r>
      <w:r w:rsidR="00EC7547">
        <w:rPr>
          <w:rFonts w:ascii="Times New Roman" w:eastAsia="Times New Roman" w:hAnsi="Times New Roman" w:cs="Times New Roman"/>
          <w:color w:val="000000"/>
          <w:sz w:val="24"/>
          <w:szCs w:val="24"/>
        </w:rPr>
        <w:t>Costa</w:t>
      </w:r>
      <w:r w:rsidR="00900814">
        <w:rPr>
          <w:rFonts w:ascii="Times New Roman" w:eastAsia="Times New Roman" w:hAnsi="Times New Roman" w:cs="Times New Roman"/>
          <w:color w:val="000000"/>
          <w:sz w:val="24"/>
          <w:szCs w:val="24"/>
        </w:rPr>
        <w:t xml:space="preserve"> et al. (2019) uncovered that increased air humidity and low air temperature</w:t>
      </w:r>
      <w:del w:id="2" w:author="Pedro Simoes" w:date="2024-06-03T15:06:00Z" w16du:dateUtc="2024-06-03T18:06:00Z">
        <w:r w:rsidR="00900814" w:rsidDel="00EC7547">
          <w:rPr>
            <w:rFonts w:ascii="Times New Roman" w:eastAsia="Times New Roman" w:hAnsi="Times New Roman" w:cs="Times New Roman"/>
            <w:color w:val="000000"/>
            <w:sz w:val="24"/>
            <w:szCs w:val="24"/>
          </w:rPr>
          <w:delText>s</w:delText>
        </w:r>
      </w:del>
      <w:r w:rsidR="00900814">
        <w:rPr>
          <w:rFonts w:ascii="Times New Roman" w:eastAsia="Times New Roman" w:hAnsi="Times New Roman" w:cs="Times New Roman"/>
          <w:color w:val="000000"/>
          <w:sz w:val="24"/>
          <w:szCs w:val="24"/>
        </w:rPr>
        <w:t xml:space="preserve"> are good predictors of their reproductive activity. </w:t>
      </w:r>
      <w:r w:rsidR="00953CE4">
        <w:rPr>
          <w:rFonts w:ascii="Times New Roman" w:eastAsia="Times New Roman" w:hAnsi="Times New Roman" w:cs="Times New Roman"/>
          <w:color w:val="000000"/>
          <w:sz w:val="24"/>
          <w:szCs w:val="24"/>
        </w:rPr>
        <w:t xml:space="preserve">As </w:t>
      </w:r>
      <w:r w:rsidR="00DD3E94">
        <w:rPr>
          <w:rFonts w:ascii="Times New Roman" w:eastAsia="Times New Roman" w:hAnsi="Times New Roman" w:cs="Times New Roman"/>
          <w:color w:val="000000"/>
          <w:sz w:val="24"/>
          <w:szCs w:val="24"/>
        </w:rPr>
        <w:t>a</w:t>
      </w:r>
      <w:r w:rsidR="00953CE4">
        <w:rPr>
          <w:rFonts w:ascii="Times New Roman" w:eastAsia="Times New Roman" w:hAnsi="Times New Roman" w:cs="Times New Roman"/>
          <w:color w:val="000000"/>
          <w:sz w:val="24"/>
          <w:szCs w:val="24"/>
        </w:rPr>
        <w:t xml:space="preserve"> species that depends on specific environmental conditions for its reproducti</w:t>
      </w:r>
      <w:r w:rsidR="00900814">
        <w:rPr>
          <w:rFonts w:ascii="Times New Roman" w:eastAsia="Times New Roman" w:hAnsi="Times New Roman" w:cs="Times New Roman"/>
          <w:color w:val="000000"/>
          <w:sz w:val="24"/>
          <w:szCs w:val="24"/>
        </w:rPr>
        <w:t>on</w:t>
      </w:r>
      <w:r w:rsidR="00953CE4">
        <w:rPr>
          <w:rFonts w:ascii="Times New Roman" w:eastAsia="Times New Roman" w:hAnsi="Times New Roman" w:cs="Times New Roman"/>
          <w:color w:val="000000"/>
          <w:sz w:val="24"/>
          <w:szCs w:val="24"/>
        </w:rPr>
        <w:t xml:space="preserve">, </w:t>
      </w:r>
      <w:r w:rsidR="00785DBC">
        <w:rPr>
          <w:rFonts w:ascii="Times New Roman" w:eastAsia="Times New Roman" w:hAnsi="Times New Roman" w:cs="Times New Roman"/>
          <w:color w:val="000000"/>
          <w:sz w:val="24"/>
          <w:szCs w:val="24"/>
        </w:rPr>
        <w:t>destruction</w:t>
      </w:r>
      <w:r w:rsidR="00953CE4">
        <w:rPr>
          <w:rFonts w:ascii="Times New Roman" w:eastAsia="Times New Roman" w:hAnsi="Times New Roman" w:cs="Times New Roman"/>
          <w:color w:val="000000"/>
          <w:sz w:val="24"/>
          <w:szCs w:val="24"/>
        </w:rPr>
        <w:t xml:space="preserve"> and degradation</w:t>
      </w:r>
      <w:r w:rsidR="00785DBC">
        <w:rPr>
          <w:rFonts w:ascii="Times New Roman" w:eastAsia="Times New Roman" w:hAnsi="Times New Roman" w:cs="Times New Roman"/>
          <w:color w:val="000000"/>
          <w:sz w:val="24"/>
          <w:szCs w:val="24"/>
        </w:rPr>
        <w:t xml:space="preserve"> of rainforest habitats</w:t>
      </w:r>
      <w:r w:rsidR="00953CE4">
        <w:rPr>
          <w:rFonts w:ascii="Times New Roman" w:eastAsia="Times New Roman" w:hAnsi="Times New Roman" w:cs="Times New Roman"/>
          <w:color w:val="000000"/>
          <w:sz w:val="24"/>
          <w:szCs w:val="24"/>
        </w:rPr>
        <w:t xml:space="preserve"> are likely the main threat</w:t>
      </w:r>
      <w:r w:rsidR="00057354">
        <w:rPr>
          <w:rFonts w:ascii="Times New Roman" w:eastAsia="Times New Roman" w:hAnsi="Times New Roman" w:cs="Times New Roman"/>
          <w:color w:val="000000"/>
          <w:sz w:val="24"/>
          <w:szCs w:val="24"/>
        </w:rPr>
        <w:t>s</w:t>
      </w:r>
      <w:r w:rsidR="00953CE4">
        <w:rPr>
          <w:rFonts w:ascii="Times New Roman" w:eastAsia="Times New Roman" w:hAnsi="Times New Roman" w:cs="Times New Roman"/>
          <w:color w:val="000000"/>
          <w:sz w:val="24"/>
          <w:szCs w:val="24"/>
        </w:rPr>
        <w:t xml:space="preserve"> to its conservation (IUCN ASG 2023)</w:t>
      </w:r>
      <w:r w:rsidR="000D2EF8">
        <w:rPr>
          <w:rFonts w:ascii="Times New Roman" w:eastAsia="Times New Roman" w:hAnsi="Times New Roman" w:cs="Times New Roman"/>
          <w:color w:val="000000"/>
          <w:sz w:val="24"/>
          <w:szCs w:val="24"/>
        </w:rPr>
        <w:t xml:space="preserve">. </w:t>
      </w:r>
    </w:p>
    <w:p w14:paraId="441B5099" w14:textId="77777777" w:rsidR="00AA5E45" w:rsidRDefault="00AA5E45" w:rsidP="000D2EF8">
      <w:pPr>
        <w:pBdr>
          <w:top w:val="nil"/>
          <w:left w:val="nil"/>
          <w:bottom w:val="nil"/>
          <w:right w:val="nil"/>
          <w:between w:val="nil"/>
        </w:pBdr>
        <w:spacing w:line="360" w:lineRule="auto"/>
        <w:ind w:right="213"/>
        <w:rPr>
          <w:rFonts w:ascii="Times New Roman" w:eastAsia="Times New Roman" w:hAnsi="Times New Roman" w:cs="Times New Roman"/>
          <w:color w:val="000000"/>
          <w:sz w:val="24"/>
          <w:szCs w:val="24"/>
        </w:rPr>
      </w:pPr>
    </w:p>
    <w:p w14:paraId="66EFE6B4" w14:textId="6B294464" w:rsidR="00AA5E45" w:rsidRDefault="00900814" w:rsidP="00AA5E45">
      <w:pPr>
        <w:pBdr>
          <w:top w:val="nil"/>
          <w:left w:val="nil"/>
          <w:bottom w:val="nil"/>
          <w:right w:val="nil"/>
          <w:between w:val="nil"/>
        </w:pBdr>
        <w:spacing w:line="360" w:lineRule="auto"/>
        <w:ind w:left="200" w:right="2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a context of uncertainty regarding the true distribution of a species in complex and unstable environment, an alternative to predict its occurrence and geographic range is the use of environmental suitability models (ESM). </w:t>
      </w:r>
      <w:r w:rsidR="00AA5E45">
        <w:rPr>
          <w:rFonts w:ascii="Times New Roman" w:eastAsia="Times New Roman" w:hAnsi="Times New Roman" w:cs="Times New Roman"/>
          <w:color w:val="000000"/>
          <w:sz w:val="24"/>
          <w:szCs w:val="24"/>
        </w:rPr>
        <w:t>ESM</w:t>
      </w:r>
      <w:r>
        <w:rPr>
          <w:rFonts w:ascii="Times New Roman" w:eastAsia="Times New Roman" w:hAnsi="Times New Roman" w:cs="Times New Roman"/>
          <w:color w:val="000000"/>
          <w:sz w:val="24"/>
          <w:szCs w:val="24"/>
        </w:rPr>
        <w:t>s</w:t>
      </w:r>
      <w:r w:rsidR="00AA5E45">
        <w:rPr>
          <w:rFonts w:ascii="Times New Roman" w:eastAsia="Times New Roman" w:hAnsi="Times New Roman" w:cs="Times New Roman"/>
          <w:color w:val="000000"/>
          <w:sz w:val="24"/>
          <w:szCs w:val="24"/>
        </w:rPr>
        <w:t xml:space="preserve"> are models </w:t>
      </w:r>
      <w:r>
        <w:rPr>
          <w:rFonts w:ascii="Times New Roman" w:eastAsia="Times New Roman" w:hAnsi="Times New Roman" w:cs="Times New Roman"/>
          <w:color w:val="000000"/>
          <w:sz w:val="24"/>
          <w:szCs w:val="24"/>
        </w:rPr>
        <w:t>which estimate</w:t>
      </w:r>
      <w:r w:rsidR="00AA5E45">
        <w:rPr>
          <w:rFonts w:ascii="Times New Roman" w:eastAsia="Times New Roman" w:hAnsi="Times New Roman" w:cs="Times New Roman"/>
          <w:color w:val="000000"/>
          <w:sz w:val="24"/>
          <w:szCs w:val="24"/>
        </w:rPr>
        <w:t xml:space="preserve"> the areas with the highest potential for the occurrence of a taxonomic or phylogenetic entity based on ecological niche theor</w:t>
      </w:r>
      <w:r>
        <w:rPr>
          <w:rFonts w:ascii="Times New Roman" w:eastAsia="Times New Roman" w:hAnsi="Times New Roman" w:cs="Times New Roman"/>
          <w:color w:val="000000"/>
          <w:sz w:val="24"/>
          <w:szCs w:val="24"/>
        </w:rPr>
        <w:t>y</w:t>
      </w:r>
      <w:r w:rsidR="00DF2E5D">
        <w:rPr>
          <w:rFonts w:ascii="Times New Roman" w:eastAsia="Times New Roman" w:hAnsi="Times New Roman" w:cs="Times New Roman"/>
          <w:color w:val="000000"/>
          <w:sz w:val="24"/>
          <w:szCs w:val="24"/>
        </w:rPr>
        <w:t xml:space="preserve">, using distribution records and environmental data to calculate the areas with the highest </w:t>
      </w:r>
      <w:r w:rsidR="00A77862">
        <w:rPr>
          <w:rFonts w:ascii="Times New Roman" w:eastAsia="Times New Roman" w:hAnsi="Times New Roman" w:cs="Times New Roman"/>
          <w:color w:val="000000"/>
          <w:sz w:val="24"/>
          <w:szCs w:val="24"/>
        </w:rPr>
        <w:t xml:space="preserve">environmental </w:t>
      </w:r>
      <w:proofErr w:type="spellStart"/>
      <w:r w:rsidR="00A77862">
        <w:rPr>
          <w:rFonts w:ascii="Times New Roman" w:eastAsia="Times New Roman" w:hAnsi="Times New Roman" w:cs="Times New Roman"/>
          <w:color w:val="000000"/>
          <w:sz w:val="24"/>
          <w:szCs w:val="24"/>
        </w:rPr>
        <w:t>suitabilty</w:t>
      </w:r>
      <w:proofErr w:type="spellEnd"/>
      <w:r w:rsidR="00DF2E5D">
        <w:rPr>
          <w:rFonts w:ascii="Times New Roman" w:eastAsia="Times New Roman" w:hAnsi="Times New Roman" w:cs="Times New Roman"/>
          <w:color w:val="000000"/>
          <w:sz w:val="24"/>
          <w:szCs w:val="24"/>
        </w:rPr>
        <w:t xml:space="preserve"> for a given entity </w:t>
      </w:r>
      <w:r w:rsidR="00AA5E45">
        <w:rPr>
          <w:rFonts w:ascii="Times New Roman" w:eastAsia="Times New Roman" w:hAnsi="Times New Roman" w:cs="Times New Roman"/>
          <w:color w:val="000000"/>
          <w:sz w:val="24"/>
          <w:szCs w:val="24"/>
        </w:rPr>
        <w:t>(</w:t>
      </w:r>
      <w:proofErr w:type="spellStart"/>
      <w:r w:rsidR="006321E4">
        <w:rPr>
          <w:rFonts w:ascii="Times New Roman" w:eastAsia="Times New Roman" w:hAnsi="Times New Roman" w:cs="Times New Roman"/>
          <w:color w:val="000000"/>
          <w:sz w:val="24"/>
          <w:szCs w:val="24"/>
        </w:rPr>
        <w:t>Soberón</w:t>
      </w:r>
      <w:proofErr w:type="spellEnd"/>
      <w:r w:rsidR="006321E4">
        <w:rPr>
          <w:rFonts w:ascii="Times New Roman" w:eastAsia="Times New Roman" w:hAnsi="Times New Roman" w:cs="Times New Roman"/>
          <w:color w:val="000000"/>
          <w:sz w:val="24"/>
          <w:szCs w:val="24"/>
        </w:rPr>
        <w:t xml:space="preserve"> 2007; </w:t>
      </w:r>
      <w:r w:rsidR="00250206">
        <w:rPr>
          <w:rFonts w:ascii="Times New Roman" w:eastAsia="Times New Roman" w:hAnsi="Times New Roman" w:cs="Times New Roman"/>
          <w:color w:val="000000"/>
          <w:sz w:val="24"/>
          <w:szCs w:val="24"/>
        </w:rPr>
        <w:t xml:space="preserve">Elith &amp; </w:t>
      </w:r>
      <w:proofErr w:type="spellStart"/>
      <w:r w:rsidR="00250206">
        <w:rPr>
          <w:rFonts w:ascii="Times New Roman" w:eastAsia="Times New Roman" w:hAnsi="Times New Roman" w:cs="Times New Roman"/>
          <w:color w:val="000000"/>
          <w:sz w:val="24"/>
          <w:szCs w:val="24"/>
        </w:rPr>
        <w:t>Leathwick</w:t>
      </w:r>
      <w:proofErr w:type="spellEnd"/>
      <w:r w:rsidR="00250206">
        <w:rPr>
          <w:rFonts w:ascii="Times New Roman" w:eastAsia="Times New Roman" w:hAnsi="Times New Roman" w:cs="Times New Roman"/>
          <w:color w:val="000000"/>
          <w:sz w:val="24"/>
          <w:szCs w:val="24"/>
        </w:rPr>
        <w:t xml:space="preserve"> 2009; </w:t>
      </w:r>
      <w:r w:rsidR="006321E4">
        <w:rPr>
          <w:rFonts w:ascii="Times New Roman" w:eastAsia="Times New Roman" w:hAnsi="Times New Roman" w:cs="Times New Roman"/>
          <w:color w:val="000000"/>
          <w:sz w:val="24"/>
          <w:szCs w:val="24"/>
        </w:rPr>
        <w:t xml:space="preserve">Peterson &amp; </w:t>
      </w:r>
      <w:proofErr w:type="spellStart"/>
      <w:r w:rsidR="006321E4">
        <w:rPr>
          <w:rFonts w:ascii="Times New Roman" w:eastAsia="Times New Roman" w:hAnsi="Times New Roman" w:cs="Times New Roman"/>
          <w:color w:val="000000"/>
          <w:sz w:val="24"/>
          <w:szCs w:val="24"/>
        </w:rPr>
        <w:t>Soberón</w:t>
      </w:r>
      <w:proofErr w:type="spellEnd"/>
      <w:r w:rsidR="006321E4">
        <w:rPr>
          <w:rFonts w:ascii="Times New Roman" w:eastAsia="Times New Roman" w:hAnsi="Times New Roman" w:cs="Times New Roman"/>
          <w:color w:val="000000"/>
          <w:sz w:val="24"/>
          <w:szCs w:val="24"/>
        </w:rPr>
        <w:t xml:space="preserve"> 2012; </w:t>
      </w:r>
      <w:proofErr w:type="spellStart"/>
      <w:r w:rsidR="00540CF1">
        <w:rPr>
          <w:rFonts w:ascii="Times New Roman" w:eastAsia="Times New Roman" w:hAnsi="Times New Roman" w:cs="Times New Roman"/>
          <w:color w:val="000000"/>
          <w:sz w:val="24"/>
          <w:szCs w:val="24"/>
        </w:rPr>
        <w:t>Guisan</w:t>
      </w:r>
      <w:proofErr w:type="spellEnd"/>
      <w:r w:rsidR="00540CF1">
        <w:rPr>
          <w:rFonts w:ascii="Times New Roman" w:eastAsia="Times New Roman" w:hAnsi="Times New Roman" w:cs="Times New Roman"/>
          <w:color w:val="000000"/>
          <w:sz w:val="24"/>
          <w:szCs w:val="24"/>
        </w:rPr>
        <w:t xml:space="preserve"> et al. 2018; </w:t>
      </w:r>
      <w:r w:rsidR="00AA5E45">
        <w:rPr>
          <w:rFonts w:ascii="Times New Roman" w:eastAsia="Times New Roman" w:hAnsi="Times New Roman" w:cs="Times New Roman"/>
          <w:color w:val="000000"/>
          <w:sz w:val="24"/>
          <w:szCs w:val="24"/>
        </w:rPr>
        <w:t>Zurel et al. 2020). In recent years, ESM have played important roles in studies in ecology and</w:t>
      </w:r>
      <w:r w:rsidR="006321E4">
        <w:rPr>
          <w:rFonts w:ascii="Times New Roman" w:eastAsia="Times New Roman" w:hAnsi="Times New Roman" w:cs="Times New Roman"/>
          <w:color w:val="000000"/>
          <w:sz w:val="24"/>
          <w:szCs w:val="24"/>
        </w:rPr>
        <w:t xml:space="preserve"> </w:t>
      </w:r>
      <w:r w:rsidR="00AA5E45">
        <w:rPr>
          <w:rFonts w:ascii="Times New Roman" w:eastAsia="Times New Roman" w:hAnsi="Times New Roman" w:cs="Times New Roman"/>
          <w:color w:val="000000"/>
          <w:sz w:val="24"/>
          <w:szCs w:val="24"/>
        </w:rPr>
        <w:t>conservation, with the aim of making predictions about species distribution</w:t>
      </w:r>
      <w:r w:rsidR="00057354">
        <w:rPr>
          <w:rFonts w:ascii="Times New Roman" w:eastAsia="Times New Roman" w:hAnsi="Times New Roman" w:cs="Times New Roman"/>
          <w:color w:val="000000"/>
          <w:sz w:val="24"/>
          <w:szCs w:val="24"/>
        </w:rPr>
        <w:t>s</w:t>
      </w:r>
      <w:r w:rsidR="00AA5E45">
        <w:rPr>
          <w:rFonts w:ascii="Times New Roman" w:eastAsia="Times New Roman" w:hAnsi="Times New Roman" w:cs="Times New Roman"/>
          <w:color w:val="000000"/>
          <w:sz w:val="24"/>
          <w:szCs w:val="24"/>
        </w:rPr>
        <w:t xml:space="preserve"> </w:t>
      </w:r>
      <w:r w:rsidR="00057354">
        <w:rPr>
          <w:rFonts w:ascii="Times New Roman" w:eastAsia="Times New Roman" w:hAnsi="Times New Roman" w:cs="Times New Roman"/>
          <w:color w:val="000000"/>
          <w:sz w:val="24"/>
          <w:szCs w:val="24"/>
        </w:rPr>
        <w:t xml:space="preserve">useful </w:t>
      </w:r>
      <w:r w:rsidR="00AA5E45">
        <w:rPr>
          <w:rFonts w:ascii="Times New Roman" w:eastAsia="Times New Roman" w:hAnsi="Times New Roman" w:cs="Times New Roman"/>
          <w:color w:val="000000"/>
          <w:sz w:val="24"/>
          <w:szCs w:val="24"/>
        </w:rPr>
        <w:t xml:space="preserve">to </w:t>
      </w:r>
      <w:r w:rsidR="00057354">
        <w:rPr>
          <w:rFonts w:ascii="Times New Roman" w:eastAsia="Times New Roman" w:hAnsi="Times New Roman" w:cs="Times New Roman"/>
          <w:color w:val="000000"/>
          <w:sz w:val="24"/>
          <w:szCs w:val="24"/>
        </w:rPr>
        <w:t xml:space="preserve">species </w:t>
      </w:r>
      <w:r w:rsidR="00A77862">
        <w:rPr>
          <w:rFonts w:ascii="Times New Roman" w:eastAsia="Times New Roman" w:hAnsi="Times New Roman" w:cs="Times New Roman"/>
          <w:color w:val="000000"/>
          <w:sz w:val="24"/>
          <w:szCs w:val="24"/>
        </w:rPr>
        <w:t>management</w:t>
      </w:r>
      <w:r w:rsidR="00057354">
        <w:rPr>
          <w:rFonts w:ascii="Times New Roman" w:eastAsia="Times New Roman" w:hAnsi="Times New Roman" w:cs="Times New Roman"/>
          <w:color w:val="000000"/>
          <w:sz w:val="24"/>
          <w:szCs w:val="24"/>
        </w:rPr>
        <w:t xml:space="preserve"> and conservation strategies</w:t>
      </w:r>
      <w:r w:rsidR="00AA5E45">
        <w:rPr>
          <w:rFonts w:ascii="Times New Roman" w:eastAsia="Times New Roman" w:hAnsi="Times New Roman" w:cs="Times New Roman"/>
          <w:color w:val="000000"/>
          <w:sz w:val="24"/>
          <w:szCs w:val="24"/>
        </w:rPr>
        <w:t xml:space="preserve"> (</w:t>
      </w:r>
      <w:r w:rsidR="006321E4">
        <w:rPr>
          <w:rFonts w:ascii="Times New Roman" w:eastAsia="Times New Roman" w:hAnsi="Times New Roman" w:cs="Times New Roman"/>
          <w:color w:val="000000"/>
          <w:sz w:val="24"/>
          <w:szCs w:val="24"/>
        </w:rPr>
        <w:t xml:space="preserve">Svenning et al. 2011; </w:t>
      </w:r>
      <w:r w:rsidR="00540CF1">
        <w:rPr>
          <w:rFonts w:ascii="Times New Roman" w:eastAsia="Times New Roman" w:hAnsi="Times New Roman" w:cs="Times New Roman"/>
          <w:color w:val="000000"/>
          <w:sz w:val="24"/>
          <w:szCs w:val="24"/>
        </w:rPr>
        <w:t xml:space="preserve">Forti et al. 2017a; </w:t>
      </w:r>
      <w:r w:rsidR="006321E4">
        <w:rPr>
          <w:rFonts w:ascii="Times New Roman" w:eastAsia="Times New Roman" w:hAnsi="Times New Roman" w:cs="Times New Roman"/>
          <w:color w:val="000000"/>
          <w:sz w:val="24"/>
          <w:szCs w:val="24"/>
        </w:rPr>
        <w:t xml:space="preserve">Sobral-Souza et al. 2018; </w:t>
      </w:r>
      <w:r w:rsidR="00AA5E45">
        <w:rPr>
          <w:rFonts w:ascii="Times New Roman" w:eastAsia="Times New Roman" w:hAnsi="Times New Roman" w:cs="Times New Roman"/>
          <w:color w:val="000000"/>
          <w:sz w:val="24"/>
          <w:szCs w:val="24"/>
        </w:rPr>
        <w:t>González-Fernandez et al. 2022).</w:t>
      </w:r>
      <w:r w:rsidR="00540CF1">
        <w:rPr>
          <w:rFonts w:ascii="Times New Roman" w:eastAsia="Times New Roman" w:hAnsi="Times New Roman" w:cs="Times New Roman"/>
          <w:color w:val="000000"/>
          <w:sz w:val="24"/>
          <w:szCs w:val="24"/>
        </w:rPr>
        <w:t xml:space="preserve"> </w:t>
      </w:r>
      <w:r w:rsidR="00DF2E5D">
        <w:rPr>
          <w:rFonts w:ascii="Times New Roman" w:eastAsia="Times New Roman" w:hAnsi="Times New Roman" w:cs="Times New Roman"/>
          <w:color w:val="000000"/>
          <w:sz w:val="24"/>
          <w:szCs w:val="24"/>
        </w:rPr>
        <w:t xml:space="preserve">The </w:t>
      </w:r>
      <w:r w:rsidR="00AA5E45">
        <w:rPr>
          <w:rFonts w:ascii="Times New Roman" w:eastAsia="Times New Roman" w:hAnsi="Times New Roman" w:cs="Times New Roman"/>
          <w:color w:val="000000"/>
          <w:sz w:val="24"/>
          <w:szCs w:val="24"/>
        </w:rPr>
        <w:t xml:space="preserve">philopatric and stenoic </w:t>
      </w:r>
      <w:r w:rsidR="00DF2E5D">
        <w:rPr>
          <w:rFonts w:ascii="Times New Roman" w:eastAsia="Times New Roman" w:hAnsi="Times New Roman" w:cs="Times New Roman"/>
          <w:color w:val="000000"/>
          <w:sz w:val="24"/>
          <w:szCs w:val="24"/>
        </w:rPr>
        <w:t>nature</w:t>
      </w:r>
      <w:r w:rsidR="00AA5E45">
        <w:rPr>
          <w:rFonts w:ascii="Times New Roman" w:eastAsia="Times New Roman" w:hAnsi="Times New Roman" w:cs="Times New Roman"/>
          <w:color w:val="000000"/>
          <w:sz w:val="24"/>
          <w:szCs w:val="24"/>
        </w:rPr>
        <w:t xml:space="preserve"> of </w:t>
      </w:r>
      <w:r w:rsidR="00DF2E5D">
        <w:rPr>
          <w:rFonts w:ascii="Times New Roman" w:eastAsia="Times New Roman" w:hAnsi="Times New Roman" w:cs="Times New Roman"/>
          <w:color w:val="000000"/>
          <w:sz w:val="24"/>
          <w:szCs w:val="24"/>
        </w:rPr>
        <w:t>most anuran amphibians make</w:t>
      </w:r>
      <w:r w:rsidR="00057354">
        <w:rPr>
          <w:rFonts w:ascii="Times New Roman" w:eastAsia="Times New Roman" w:hAnsi="Times New Roman" w:cs="Times New Roman"/>
          <w:color w:val="000000"/>
          <w:sz w:val="24"/>
          <w:szCs w:val="24"/>
        </w:rPr>
        <w:t>s</w:t>
      </w:r>
      <w:r w:rsidR="00DF2E5D">
        <w:rPr>
          <w:rFonts w:ascii="Times New Roman" w:eastAsia="Times New Roman" w:hAnsi="Times New Roman" w:cs="Times New Roman"/>
          <w:color w:val="000000"/>
          <w:sz w:val="24"/>
          <w:szCs w:val="24"/>
        </w:rPr>
        <w:t xml:space="preserve"> ESM an extremely useful tool for devising more accurate predictions of species distributions and aiding scientifically informed conservation planning </w:t>
      </w:r>
      <w:r w:rsidR="00AA5E45">
        <w:rPr>
          <w:rFonts w:ascii="Times New Roman" w:eastAsia="Times New Roman" w:hAnsi="Times New Roman" w:cs="Times New Roman"/>
          <w:color w:val="000000"/>
          <w:sz w:val="24"/>
          <w:szCs w:val="24"/>
        </w:rPr>
        <w:t xml:space="preserve">(Dixo &amp; Metzger 2010; Milanovich et al. 2012; </w:t>
      </w:r>
      <w:r w:rsidR="004B41C0">
        <w:rPr>
          <w:rFonts w:ascii="Times New Roman" w:eastAsia="Times New Roman" w:hAnsi="Times New Roman" w:cs="Times New Roman"/>
          <w:color w:val="000000"/>
          <w:sz w:val="24"/>
          <w:szCs w:val="24"/>
        </w:rPr>
        <w:t xml:space="preserve">da </w:t>
      </w:r>
      <w:r w:rsidR="00AA5E45">
        <w:rPr>
          <w:rFonts w:ascii="Times New Roman" w:eastAsia="Times New Roman" w:hAnsi="Times New Roman" w:cs="Times New Roman"/>
          <w:color w:val="000000"/>
          <w:sz w:val="24"/>
          <w:szCs w:val="24"/>
        </w:rPr>
        <w:t xml:space="preserve">Silva et al. 2020). </w:t>
      </w:r>
    </w:p>
    <w:p w14:paraId="1126B0C1" w14:textId="77777777" w:rsidR="00A16414" w:rsidRDefault="00A16414" w:rsidP="00844704">
      <w:pPr>
        <w:pBdr>
          <w:top w:val="nil"/>
          <w:left w:val="nil"/>
          <w:bottom w:val="nil"/>
          <w:right w:val="nil"/>
          <w:between w:val="nil"/>
        </w:pBdr>
        <w:spacing w:line="360" w:lineRule="auto"/>
        <w:ind w:right="213"/>
        <w:rPr>
          <w:rFonts w:ascii="Times New Roman" w:eastAsia="Times New Roman" w:hAnsi="Times New Roman" w:cs="Times New Roman"/>
          <w:color w:val="000000"/>
          <w:sz w:val="24"/>
          <w:szCs w:val="24"/>
        </w:rPr>
      </w:pPr>
    </w:p>
    <w:p w14:paraId="75B7702A" w14:textId="50F3DE3E" w:rsidR="00CF7520" w:rsidRDefault="004823D6" w:rsidP="00CF7520">
      <w:pPr>
        <w:pBdr>
          <w:top w:val="nil"/>
          <w:left w:val="nil"/>
          <w:bottom w:val="nil"/>
          <w:right w:val="nil"/>
          <w:between w:val="nil"/>
        </w:pBdr>
        <w:spacing w:line="360" w:lineRule="auto"/>
        <w:ind w:left="200" w:right="2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this study, we use an ESM approach to model the areas with the highest environmental potential for the occurrence of </w:t>
      </w:r>
      <w:r>
        <w:rPr>
          <w:rFonts w:ascii="Times New Roman" w:eastAsia="Times New Roman" w:hAnsi="Times New Roman" w:cs="Times New Roman"/>
          <w:i/>
          <w:color w:val="000000"/>
          <w:sz w:val="24"/>
          <w:szCs w:val="24"/>
        </w:rPr>
        <w:t>A. olfersioides</w:t>
      </w:r>
      <w:r>
        <w:rPr>
          <w:rFonts w:ascii="Times New Roman" w:eastAsia="Times New Roman" w:hAnsi="Times New Roman" w:cs="Times New Roman"/>
          <w:color w:val="000000"/>
          <w:sz w:val="24"/>
          <w:szCs w:val="24"/>
        </w:rPr>
        <w:t xml:space="preserve"> in the Northeastern Atlantic Forest of Brazil. Additionally, we evaluate the overlap between our results and the latest species range map provided by the IUCN Red List of Threatened Species (</w:t>
      </w:r>
      <w:r w:rsidR="0084588F">
        <w:rPr>
          <w:rFonts w:ascii="Times New Roman" w:eastAsia="Times New Roman" w:hAnsi="Times New Roman" w:cs="Times New Roman"/>
          <w:color w:val="000000"/>
          <w:sz w:val="24"/>
          <w:szCs w:val="24"/>
        </w:rPr>
        <w:t>IUCN SSC 2023</w:t>
      </w:r>
      <w:r>
        <w:rPr>
          <w:rFonts w:ascii="Times New Roman" w:eastAsia="Times New Roman" w:hAnsi="Times New Roman" w:cs="Times New Roman"/>
          <w:color w:val="000000"/>
          <w:sz w:val="24"/>
          <w:szCs w:val="24"/>
        </w:rPr>
        <w:t xml:space="preserve">). We also evaluate the overlap between modeled species distribution and the existing conservation units, which could potentially contribute to its conservation. We restrict our evaluation to habitats and </w:t>
      </w:r>
      <w:r w:rsidR="00CF7520">
        <w:rPr>
          <w:rFonts w:ascii="Times New Roman" w:eastAsia="Times New Roman" w:hAnsi="Times New Roman" w:cs="Times New Roman"/>
          <w:color w:val="000000"/>
          <w:sz w:val="24"/>
          <w:szCs w:val="24"/>
        </w:rPr>
        <w:t>species records</w:t>
      </w:r>
      <w:r>
        <w:rPr>
          <w:rFonts w:ascii="Times New Roman" w:eastAsia="Times New Roman" w:hAnsi="Times New Roman" w:cs="Times New Roman"/>
          <w:color w:val="000000"/>
          <w:sz w:val="24"/>
          <w:szCs w:val="24"/>
        </w:rPr>
        <w:t xml:space="preserve"> </w:t>
      </w:r>
      <w:r w:rsidR="00CF7520">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z w:val="24"/>
          <w:szCs w:val="24"/>
        </w:rPr>
        <w:t>Northeastern Atlantic Forest</w:t>
      </w:r>
      <w:r w:rsidR="00CF7520">
        <w:rPr>
          <w:rFonts w:ascii="Times New Roman" w:eastAsia="Times New Roman" w:hAnsi="Times New Roman" w:cs="Times New Roman"/>
          <w:color w:val="000000"/>
          <w:sz w:val="24"/>
          <w:szCs w:val="24"/>
        </w:rPr>
        <w:t xml:space="preserve"> north of the </w:t>
      </w:r>
      <w:proofErr w:type="spellStart"/>
      <w:r w:rsidR="00CF7520">
        <w:rPr>
          <w:rFonts w:ascii="Times New Roman" w:eastAsia="Times New Roman" w:hAnsi="Times New Roman" w:cs="Times New Roman"/>
          <w:color w:val="000000"/>
          <w:sz w:val="24"/>
          <w:szCs w:val="24"/>
        </w:rPr>
        <w:t>Doce</w:t>
      </w:r>
      <w:proofErr w:type="spellEnd"/>
      <w:r w:rsidR="00CF7520">
        <w:rPr>
          <w:rFonts w:ascii="Times New Roman" w:eastAsia="Times New Roman" w:hAnsi="Times New Roman" w:cs="Times New Roman"/>
          <w:color w:val="000000"/>
          <w:sz w:val="24"/>
          <w:szCs w:val="24"/>
        </w:rPr>
        <w:t xml:space="preserve"> River, </w:t>
      </w:r>
      <w:r w:rsidR="009C4BCA" w:rsidRPr="009C4BCA">
        <w:rPr>
          <w:rFonts w:ascii="Times New Roman" w:eastAsia="Times New Roman" w:hAnsi="Times New Roman" w:cs="Times New Roman"/>
          <w:color w:val="000000"/>
          <w:sz w:val="24"/>
          <w:szCs w:val="24"/>
        </w:rPr>
        <w:t>a well-known biogeographic barrier for several groups of organisms (</w:t>
      </w:r>
      <w:r w:rsidR="00AE54F1">
        <w:rPr>
          <w:rFonts w:ascii="Times New Roman" w:eastAsia="Times New Roman" w:hAnsi="Times New Roman" w:cs="Times New Roman"/>
          <w:color w:val="000000"/>
          <w:sz w:val="24"/>
          <w:szCs w:val="24"/>
        </w:rPr>
        <w:t>Marques</w:t>
      </w:r>
      <w:r w:rsidR="009C4BCA" w:rsidRPr="009C4BCA">
        <w:rPr>
          <w:rFonts w:ascii="Times New Roman" w:eastAsia="Times New Roman" w:hAnsi="Times New Roman" w:cs="Times New Roman"/>
          <w:color w:val="000000"/>
          <w:sz w:val="24"/>
          <w:szCs w:val="24"/>
        </w:rPr>
        <w:t xml:space="preserve"> et al. 2021; Pereira et al. 2022)</w:t>
      </w:r>
      <w:r w:rsidR="009C4BCA">
        <w:rPr>
          <w:rFonts w:ascii="Times New Roman" w:eastAsia="Times New Roman" w:hAnsi="Times New Roman" w:cs="Times New Roman"/>
          <w:color w:val="000000"/>
          <w:sz w:val="24"/>
          <w:szCs w:val="24"/>
        </w:rPr>
        <w:t>. F</w:t>
      </w:r>
      <w:r w:rsidR="00CF7520">
        <w:rPr>
          <w:rFonts w:ascii="Times New Roman" w:eastAsia="Times New Roman" w:hAnsi="Times New Roman" w:cs="Times New Roman"/>
          <w:color w:val="000000"/>
          <w:sz w:val="24"/>
          <w:szCs w:val="24"/>
        </w:rPr>
        <w:t>orest fragmentation has been historically more intense in th</w:t>
      </w:r>
      <w:r w:rsidR="009C4BCA">
        <w:rPr>
          <w:rFonts w:ascii="Times New Roman" w:eastAsia="Times New Roman" w:hAnsi="Times New Roman" w:cs="Times New Roman"/>
          <w:color w:val="000000"/>
          <w:sz w:val="24"/>
          <w:szCs w:val="24"/>
        </w:rPr>
        <w:t>e</w:t>
      </w:r>
      <w:r w:rsidR="00CF7520">
        <w:rPr>
          <w:rFonts w:ascii="Times New Roman" w:eastAsia="Times New Roman" w:hAnsi="Times New Roman" w:cs="Times New Roman"/>
          <w:color w:val="000000"/>
          <w:sz w:val="24"/>
          <w:szCs w:val="24"/>
        </w:rPr>
        <w:t xml:space="preserve"> </w:t>
      </w:r>
      <w:r w:rsidR="003913C3">
        <w:rPr>
          <w:rFonts w:ascii="Times New Roman" w:eastAsia="Times New Roman" w:hAnsi="Times New Roman" w:cs="Times New Roman"/>
          <w:color w:val="000000"/>
          <w:sz w:val="24"/>
          <w:szCs w:val="24"/>
        </w:rPr>
        <w:t>n</w:t>
      </w:r>
      <w:r w:rsidR="009C4BCA">
        <w:rPr>
          <w:rFonts w:ascii="Times New Roman" w:eastAsia="Times New Roman" w:hAnsi="Times New Roman" w:cs="Times New Roman"/>
          <w:color w:val="000000"/>
          <w:sz w:val="24"/>
          <w:szCs w:val="24"/>
        </w:rPr>
        <w:t>ortheastern Atlantic Forest</w:t>
      </w:r>
      <w:r w:rsidR="00CF7520">
        <w:rPr>
          <w:rFonts w:ascii="Times New Roman" w:eastAsia="Times New Roman" w:hAnsi="Times New Roman" w:cs="Times New Roman"/>
          <w:color w:val="000000"/>
          <w:sz w:val="24"/>
          <w:szCs w:val="24"/>
        </w:rPr>
        <w:t xml:space="preserve"> and geographic distribution of the species in most of the territory is highly uncertain. Also,</w:t>
      </w:r>
      <w:r w:rsidR="00275726" w:rsidRPr="00275726">
        <w:t xml:space="preserve"> </w:t>
      </w:r>
      <w:r w:rsidR="009C4BCA">
        <w:rPr>
          <w:rFonts w:ascii="Times New Roman" w:eastAsia="Times New Roman" w:hAnsi="Times New Roman" w:cs="Times New Roman"/>
          <w:color w:val="000000"/>
          <w:sz w:val="24"/>
          <w:szCs w:val="24"/>
        </w:rPr>
        <w:t xml:space="preserve">by excluding southeastern populations from our analyses, </w:t>
      </w:r>
      <w:r w:rsidR="00275726" w:rsidRPr="00275726">
        <w:rPr>
          <w:rFonts w:ascii="Times New Roman" w:eastAsia="Times New Roman" w:hAnsi="Times New Roman" w:cs="Times New Roman"/>
          <w:color w:val="000000"/>
          <w:sz w:val="24"/>
          <w:szCs w:val="24"/>
        </w:rPr>
        <w:t>we reduce the chance of producing a composite distribution model, resulting from the analysis of the environmental niches of distinct evolutionary lineages, with distinct ecological requirements and environments of occurrence</w:t>
      </w:r>
      <w:r w:rsidR="00CF7520">
        <w:rPr>
          <w:rFonts w:ascii="Times New Roman" w:eastAsia="Times New Roman" w:hAnsi="Times New Roman" w:cs="Times New Roman"/>
          <w:color w:val="000000"/>
          <w:sz w:val="24"/>
          <w:szCs w:val="24"/>
        </w:rPr>
        <w:t xml:space="preserve">. </w:t>
      </w:r>
    </w:p>
    <w:p w14:paraId="32F46AF8" w14:textId="77777777" w:rsidR="00CF7520" w:rsidRDefault="00CF7520" w:rsidP="00CF7520">
      <w:pPr>
        <w:pBdr>
          <w:top w:val="nil"/>
          <w:left w:val="nil"/>
          <w:bottom w:val="nil"/>
          <w:right w:val="nil"/>
          <w:between w:val="nil"/>
        </w:pBdr>
        <w:spacing w:line="360" w:lineRule="auto"/>
        <w:ind w:left="200" w:right="213"/>
        <w:rPr>
          <w:rFonts w:ascii="Times New Roman" w:eastAsia="Times New Roman" w:hAnsi="Times New Roman" w:cs="Times New Roman"/>
          <w:color w:val="000000"/>
          <w:sz w:val="24"/>
          <w:szCs w:val="24"/>
        </w:rPr>
      </w:pPr>
    </w:p>
    <w:p w14:paraId="14579882" w14:textId="151B6417" w:rsidR="00A16414" w:rsidRDefault="004823D6" w:rsidP="00CF7520">
      <w:pPr>
        <w:pBdr>
          <w:top w:val="nil"/>
          <w:left w:val="nil"/>
          <w:bottom w:val="nil"/>
          <w:right w:val="nil"/>
          <w:between w:val="nil"/>
        </w:pBdr>
        <w:spacing w:line="360" w:lineRule="auto"/>
        <w:ind w:left="200" w:right="2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Our initial predictions were: 1) </w:t>
      </w:r>
      <w:r w:rsidR="00290360">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reas with highest environmental suitability for th</w:t>
      </w:r>
      <w:r w:rsidR="00290360">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occurrence </w:t>
      </w:r>
      <w:r w:rsidR="00290360">
        <w:rPr>
          <w:rFonts w:ascii="Times New Roman" w:eastAsia="Times New Roman" w:hAnsi="Times New Roman" w:cs="Times New Roman"/>
          <w:color w:val="000000"/>
          <w:sz w:val="24"/>
          <w:szCs w:val="24"/>
        </w:rPr>
        <w:t xml:space="preserve">of </w:t>
      </w:r>
      <w:r w:rsidR="00290360" w:rsidRPr="00290360">
        <w:rPr>
          <w:rFonts w:ascii="Times New Roman" w:eastAsia="Times New Roman" w:hAnsi="Times New Roman" w:cs="Times New Roman"/>
          <w:i/>
          <w:iCs/>
          <w:color w:val="000000"/>
          <w:sz w:val="24"/>
          <w:szCs w:val="24"/>
        </w:rPr>
        <w:t>A. olfersioides</w:t>
      </w:r>
      <w:r w:rsidR="0029036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are restricted to the Atlantic Forest</w:t>
      </w:r>
      <w:r w:rsidR="00290360">
        <w:rPr>
          <w:rFonts w:ascii="Times New Roman" w:eastAsia="Times New Roman" w:hAnsi="Times New Roman" w:cs="Times New Roman"/>
          <w:color w:val="000000"/>
          <w:sz w:val="24"/>
          <w:szCs w:val="24"/>
        </w:rPr>
        <w:t>, as the biome is limited to the west by dryer environments of the South America</w:t>
      </w:r>
      <w:r w:rsidR="003913C3">
        <w:rPr>
          <w:rFonts w:ascii="Times New Roman" w:eastAsia="Times New Roman" w:hAnsi="Times New Roman" w:cs="Times New Roman"/>
          <w:color w:val="000000"/>
          <w:sz w:val="24"/>
          <w:szCs w:val="24"/>
        </w:rPr>
        <w:t>n</w:t>
      </w:r>
      <w:r w:rsidR="00290360">
        <w:rPr>
          <w:rFonts w:ascii="Times New Roman" w:eastAsia="Times New Roman" w:hAnsi="Times New Roman" w:cs="Times New Roman"/>
          <w:color w:val="000000"/>
          <w:sz w:val="24"/>
          <w:szCs w:val="24"/>
        </w:rPr>
        <w:t xml:space="preserve"> Dry Diagonal</w:t>
      </w:r>
      <w:r>
        <w:rPr>
          <w:rFonts w:ascii="Times New Roman" w:eastAsia="Times New Roman" w:hAnsi="Times New Roman" w:cs="Times New Roman"/>
          <w:color w:val="000000"/>
          <w:sz w:val="24"/>
          <w:szCs w:val="24"/>
        </w:rPr>
        <w:t xml:space="preserve">; 2) </w:t>
      </w:r>
      <w:r w:rsidR="00290360">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z w:val="24"/>
          <w:szCs w:val="24"/>
        </w:rPr>
        <w:t xml:space="preserve">he current geographic distribution </w:t>
      </w:r>
      <w:r w:rsidR="00290360">
        <w:rPr>
          <w:rFonts w:ascii="Times New Roman" w:eastAsia="Times New Roman" w:hAnsi="Times New Roman" w:cs="Times New Roman"/>
          <w:color w:val="000000"/>
          <w:sz w:val="24"/>
          <w:szCs w:val="24"/>
        </w:rPr>
        <w:t xml:space="preserve">map </w:t>
      </w:r>
      <w:r w:rsidR="003913C3">
        <w:rPr>
          <w:rFonts w:ascii="Times New Roman" w:eastAsia="Times New Roman" w:hAnsi="Times New Roman" w:cs="Times New Roman"/>
          <w:color w:val="000000"/>
          <w:sz w:val="24"/>
          <w:szCs w:val="24"/>
        </w:rPr>
        <w:t>of the species in northeastern Brazil (</w:t>
      </w:r>
      <w:r>
        <w:rPr>
          <w:rFonts w:ascii="Times New Roman" w:eastAsia="Times New Roman" w:hAnsi="Times New Roman" w:cs="Times New Roman"/>
          <w:color w:val="000000"/>
          <w:sz w:val="24"/>
          <w:szCs w:val="24"/>
        </w:rPr>
        <w:t xml:space="preserve">IUCN </w:t>
      </w:r>
      <w:r w:rsidR="003913C3">
        <w:rPr>
          <w:rFonts w:ascii="Times New Roman" w:eastAsia="Times New Roman" w:hAnsi="Times New Roman" w:cs="Times New Roman"/>
          <w:color w:val="000000"/>
          <w:sz w:val="24"/>
          <w:szCs w:val="24"/>
        </w:rPr>
        <w:t xml:space="preserve">SSC 2023) does not accurately reflect the most </w:t>
      </w:r>
      <w:r w:rsidR="003913C3">
        <w:rPr>
          <w:rFonts w:ascii="Times New Roman" w:eastAsia="Times New Roman" w:hAnsi="Times New Roman" w:cs="Times New Roman"/>
          <w:color w:val="000000"/>
          <w:sz w:val="24"/>
          <w:szCs w:val="24"/>
        </w:rPr>
        <w:lastRenderedPageBreak/>
        <w:t>suitable areas for the species occurrence, as it did not take into account occurrence records available in</w:t>
      </w:r>
      <w:r w:rsidR="00570DC7">
        <w:rPr>
          <w:rFonts w:ascii="Times New Roman" w:eastAsia="Times New Roman" w:hAnsi="Times New Roman" w:cs="Times New Roman"/>
          <w:color w:val="000000"/>
          <w:sz w:val="24"/>
          <w:szCs w:val="24"/>
        </w:rPr>
        <w:t xml:space="preserve"> literature and in zoological collections</w:t>
      </w:r>
      <w:r w:rsidR="003913C3">
        <w:rPr>
          <w:rFonts w:ascii="Times New Roman" w:eastAsia="Times New Roman" w:hAnsi="Times New Roman" w:cs="Times New Roman"/>
          <w:color w:val="000000"/>
          <w:sz w:val="24"/>
          <w:szCs w:val="24"/>
        </w:rPr>
        <w:t xml:space="preserve"> </w:t>
      </w:r>
      <w:r w:rsidR="00570DC7">
        <w:rPr>
          <w:rFonts w:ascii="Times New Roman" w:eastAsia="Times New Roman" w:hAnsi="Times New Roman" w:cs="Times New Roman"/>
          <w:color w:val="000000"/>
          <w:sz w:val="24"/>
          <w:szCs w:val="24"/>
        </w:rPr>
        <w:t>not linked to online databases</w:t>
      </w:r>
      <w:r>
        <w:rPr>
          <w:rFonts w:ascii="Times New Roman" w:eastAsia="Times New Roman" w:hAnsi="Times New Roman" w:cs="Times New Roman"/>
          <w:color w:val="000000"/>
          <w:sz w:val="24"/>
          <w:szCs w:val="24"/>
        </w:rPr>
        <w:t>; 3) due to the</w:t>
      </w:r>
      <w:r w:rsidR="00570DC7">
        <w:rPr>
          <w:rFonts w:ascii="Times New Roman" w:eastAsia="Times New Roman" w:hAnsi="Times New Roman" w:cs="Times New Roman"/>
          <w:color w:val="000000"/>
          <w:sz w:val="24"/>
          <w:szCs w:val="24"/>
        </w:rPr>
        <w:t xml:space="preserve"> </w:t>
      </w:r>
      <w:r w:rsidR="00290360">
        <w:rPr>
          <w:rFonts w:ascii="Times New Roman" w:eastAsia="Times New Roman" w:hAnsi="Times New Roman" w:cs="Times New Roman"/>
          <w:color w:val="000000"/>
          <w:sz w:val="24"/>
          <w:szCs w:val="24"/>
        </w:rPr>
        <w:t xml:space="preserve">reproductive mode </w:t>
      </w:r>
      <w:r w:rsidR="00570DC7">
        <w:rPr>
          <w:rFonts w:ascii="Times New Roman" w:eastAsia="Times New Roman" w:hAnsi="Times New Roman" w:cs="Times New Roman"/>
          <w:color w:val="000000"/>
          <w:sz w:val="24"/>
          <w:szCs w:val="24"/>
        </w:rPr>
        <w:t xml:space="preserve">of </w:t>
      </w:r>
      <w:r w:rsidR="00570DC7" w:rsidRPr="00570DC7">
        <w:rPr>
          <w:rFonts w:ascii="Times New Roman" w:eastAsia="Times New Roman" w:hAnsi="Times New Roman" w:cs="Times New Roman"/>
          <w:i/>
          <w:iCs/>
          <w:color w:val="000000"/>
          <w:sz w:val="24"/>
          <w:szCs w:val="24"/>
          <w:rPrChange w:id="3" w:author="Pedro Simoes" w:date="2024-06-03T15:31:00Z" w16du:dateUtc="2024-06-03T18:31:00Z">
            <w:rPr>
              <w:rFonts w:ascii="Times New Roman" w:eastAsia="Times New Roman" w:hAnsi="Times New Roman" w:cs="Times New Roman"/>
              <w:color w:val="000000"/>
              <w:sz w:val="24"/>
              <w:szCs w:val="24"/>
            </w:rPr>
          </w:rPrChange>
        </w:rPr>
        <w:t>A. olfersioides</w:t>
      </w:r>
      <w:r w:rsidR="00570DC7">
        <w:rPr>
          <w:rFonts w:ascii="Times New Roman" w:eastAsia="Times New Roman" w:hAnsi="Times New Roman" w:cs="Times New Roman"/>
          <w:color w:val="000000"/>
          <w:sz w:val="24"/>
          <w:szCs w:val="24"/>
        </w:rPr>
        <w:t xml:space="preserve"> and its</w:t>
      </w:r>
      <w:r w:rsidR="0029036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stenoic </w:t>
      </w:r>
      <w:r w:rsidR="00290360">
        <w:rPr>
          <w:rFonts w:ascii="Times New Roman" w:eastAsia="Times New Roman" w:hAnsi="Times New Roman" w:cs="Times New Roman"/>
          <w:color w:val="000000"/>
          <w:sz w:val="24"/>
          <w:szCs w:val="24"/>
        </w:rPr>
        <w:t>ecology</w:t>
      </w:r>
      <w:r>
        <w:rPr>
          <w:rFonts w:ascii="Times New Roman" w:eastAsia="Times New Roman" w:hAnsi="Times New Roman" w:cs="Times New Roman"/>
          <w:color w:val="000000"/>
          <w:sz w:val="24"/>
          <w:szCs w:val="24"/>
        </w:rPr>
        <w:t>,</w:t>
      </w:r>
      <w:r w:rsidR="00275726">
        <w:rPr>
          <w:rFonts w:ascii="Times New Roman" w:eastAsia="Times New Roman" w:hAnsi="Times New Roman" w:cs="Times New Roman"/>
          <w:color w:val="000000"/>
          <w:sz w:val="24"/>
          <w:szCs w:val="24"/>
        </w:rPr>
        <w:t xml:space="preserve"> and based on </w:t>
      </w:r>
      <w:r w:rsidR="00570DC7">
        <w:rPr>
          <w:rFonts w:ascii="Times New Roman" w:eastAsia="Times New Roman" w:hAnsi="Times New Roman" w:cs="Times New Roman"/>
          <w:color w:val="000000"/>
          <w:sz w:val="24"/>
          <w:szCs w:val="24"/>
        </w:rPr>
        <w:t>a</w:t>
      </w:r>
      <w:r w:rsidR="00275726">
        <w:rPr>
          <w:rFonts w:ascii="Times New Roman" w:eastAsia="Times New Roman" w:hAnsi="Times New Roman" w:cs="Times New Roman"/>
          <w:color w:val="000000"/>
          <w:sz w:val="24"/>
          <w:szCs w:val="24"/>
        </w:rPr>
        <w:t xml:space="preserve"> few available ecological studies, </w:t>
      </w:r>
      <w:r>
        <w:rPr>
          <w:rFonts w:ascii="Times New Roman" w:eastAsia="Times New Roman" w:hAnsi="Times New Roman" w:cs="Times New Roman"/>
          <w:color w:val="000000"/>
          <w:sz w:val="24"/>
          <w:szCs w:val="24"/>
        </w:rPr>
        <w:t xml:space="preserve">the variables with the highest importance </w:t>
      </w:r>
      <w:r w:rsidR="00290360">
        <w:rPr>
          <w:rFonts w:ascii="Times New Roman" w:eastAsia="Times New Roman" w:hAnsi="Times New Roman" w:cs="Times New Roman"/>
          <w:color w:val="000000"/>
          <w:sz w:val="24"/>
          <w:szCs w:val="24"/>
        </w:rPr>
        <w:t xml:space="preserve">in ESM </w:t>
      </w:r>
      <w:r w:rsidR="00570DC7">
        <w:rPr>
          <w:rFonts w:ascii="Times New Roman" w:eastAsia="Times New Roman" w:hAnsi="Times New Roman" w:cs="Times New Roman"/>
          <w:color w:val="000000"/>
          <w:sz w:val="24"/>
          <w:szCs w:val="24"/>
        </w:rPr>
        <w:t xml:space="preserve">for this species </w:t>
      </w:r>
      <w:r>
        <w:rPr>
          <w:rFonts w:ascii="Times New Roman" w:eastAsia="Times New Roman" w:hAnsi="Times New Roman" w:cs="Times New Roman"/>
          <w:color w:val="000000"/>
          <w:sz w:val="24"/>
          <w:szCs w:val="24"/>
        </w:rPr>
        <w:t xml:space="preserve">will be terrain slope, </w:t>
      </w:r>
      <w:r w:rsidR="00275726">
        <w:rPr>
          <w:rFonts w:ascii="Times New Roman" w:eastAsia="Times New Roman" w:hAnsi="Times New Roman" w:cs="Times New Roman"/>
          <w:color w:val="000000"/>
          <w:sz w:val="24"/>
          <w:szCs w:val="24"/>
        </w:rPr>
        <w:t xml:space="preserve">forest cover, </w:t>
      </w:r>
      <w:r w:rsidR="00290360">
        <w:rPr>
          <w:rFonts w:ascii="Times New Roman" w:eastAsia="Times New Roman" w:hAnsi="Times New Roman" w:cs="Times New Roman"/>
          <w:color w:val="000000"/>
          <w:sz w:val="24"/>
          <w:szCs w:val="24"/>
        </w:rPr>
        <w:t>temperature and humidity</w:t>
      </w:r>
      <w:r>
        <w:rPr>
          <w:rFonts w:ascii="Times New Roman" w:eastAsia="Times New Roman" w:hAnsi="Times New Roman" w:cs="Times New Roman"/>
          <w:color w:val="000000"/>
          <w:sz w:val="24"/>
          <w:szCs w:val="24"/>
        </w:rPr>
        <w:t>; 4) most of the areas with the highest potential for the occurrence of the species are outside conservation units</w:t>
      </w:r>
      <w:r w:rsidR="00C1588A">
        <w:rPr>
          <w:rFonts w:ascii="Times New Roman" w:eastAsia="Times New Roman" w:hAnsi="Times New Roman" w:cs="Times New Roman"/>
          <w:color w:val="000000"/>
          <w:sz w:val="24"/>
          <w:szCs w:val="24"/>
        </w:rPr>
        <w:t xml:space="preserve">, based the fact </w:t>
      </w:r>
      <w:r w:rsidR="00570DC7">
        <w:rPr>
          <w:rFonts w:ascii="Times New Roman" w:eastAsia="Times New Roman" w:hAnsi="Times New Roman" w:cs="Times New Roman"/>
          <w:color w:val="000000"/>
          <w:sz w:val="24"/>
          <w:szCs w:val="24"/>
        </w:rPr>
        <w:t xml:space="preserve">that </w:t>
      </w:r>
      <w:r w:rsidR="00C1588A">
        <w:rPr>
          <w:rFonts w:ascii="Times New Roman" w:eastAsia="Times New Roman" w:hAnsi="Times New Roman" w:cs="Times New Roman"/>
          <w:color w:val="000000"/>
          <w:sz w:val="24"/>
          <w:szCs w:val="24"/>
        </w:rPr>
        <w:t xml:space="preserve">only 10% of </w:t>
      </w:r>
      <w:r w:rsidR="00570DC7">
        <w:rPr>
          <w:rFonts w:ascii="Times New Roman" w:eastAsia="Times New Roman" w:hAnsi="Times New Roman" w:cs="Times New Roman"/>
          <w:color w:val="000000"/>
          <w:sz w:val="24"/>
          <w:szCs w:val="24"/>
        </w:rPr>
        <w:t xml:space="preserve">the </w:t>
      </w:r>
      <w:r w:rsidR="00C1588A">
        <w:rPr>
          <w:rFonts w:ascii="Times New Roman" w:eastAsia="Times New Roman" w:hAnsi="Times New Roman" w:cs="Times New Roman"/>
          <w:color w:val="000000"/>
          <w:sz w:val="24"/>
          <w:szCs w:val="24"/>
        </w:rPr>
        <w:t>Atlantic</w:t>
      </w:r>
      <w:r w:rsidR="00570DC7">
        <w:rPr>
          <w:rFonts w:ascii="Times New Roman" w:eastAsia="Times New Roman" w:hAnsi="Times New Roman" w:cs="Times New Roman"/>
          <w:color w:val="000000"/>
          <w:sz w:val="24"/>
          <w:szCs w:val="24"/>
        </w:rPr>
        <w:t xml:space="preserve"> Forest of northeastern Brazil</w:t>
      </w:r>
      <w:r w:rsidR="00C1588A">
        <w:rPr>
          <w:rFonts w:ascii="Times New Roman" w:eastAsia="Times New Roman" w:hAnsi="Times New Roman" w:cs="Times New Roman"/>
          <w:color w:val="000000"/>
          <w:sz w:val="24"/>
          <w:szCs w:val="24"/>
        </w:rPr>
        <w:t xml:space="preserve"> are protected </w:t>
      </w:r>
      <w:r w:rsidR="00570DC7">
        <w:rPr>
          <w:rFonts w:ascii="Times New Roman" w:eastAsia="Times New Roman" w:hAnsi="Times New Roman" w:cs="Times New Roman"/>
          <w:color w:val="000000"/>
          <w:sz w:val="24"/>
          <w:szCs w:val="24"/>
        </w:rPr>
        <w:t>within parks, reserves or refuges</w:t>
      </w:r>
      <w:r w:rsidR="00C1588A">
        <w:rPr>
          <w:rFonts w:ascii="Times New Roman" w:eastAsia="Times New Roman" w:hAnsi="Times New Roman" w:cs="Times New Roman"/>
          <w:color w:val="000000"/>
          <w:sz w:val="24"/>
          <w:szCs w:val="24"/>
        </w:rPr>
        <w:t xml:space="preserve"> (Almeida &amp; Souza 2023)</w:t>
      </w:r>
      <w:r>
        <w:rPr>
          <w:rFonts w:ascii="Times New Roman" w:eastAsia="Times New Roman" w:hAnsi="Times New Roman" w:cs="Times New Roman"/>
          <w:color w:val="000000"/>
          <w:sz w:val="24"/>
          <w:szCs w:val="24"/>
        </w:rPr>
        <w:t>.</w:t>
      </w:r>
    </w:p>
    <w:p w14:paraId="7F827622" w14:textId="77777777" w:rsidR="00A16414" w:rsidRDefault="00A16414">
      <w:pPr>
        <w:spacing w:line="360" w:lineRule="auto"/>
        <w:jc w:val="both"/>
        <w:rPr>
          <w:sz w:val="24"/>
          <w:szCs w:val="24"/>
        </w:rPr>
      </w:pPr>
    </w:p>
    <w:p w14:paraId="4AFAFE6C" w14:textId="77777777" w:rsidR="00A16414" w:rsidRDefault="00A16414">
      <w:pPr>
        <w:spacing w:line="360" w:lineRule="auto"/>
        <w:jc w:val="both"/>
        <w:rPr>
          <w:sz w:val="24"/>
          <w:szCs w:val="24"/>
        </w:rPr>
      </w:pPr>
    </w:p>
    <w:p w14:paraId="19FF49AE" w14:textId="77777777" w:rsidR="00A16414" w:rsidRDefault="00AF1AE6">
      <w:pPr>
        <w:pStyle w:val="Ttulo1"/>
        <w:tabs>
          <w:tab w:val="left" w:pos="401"/>
        </w:tabs>
        <w:ind w:left="0"/>
        <w:rPr>
          <w:rFonts w:ascii="Times New Roman" w:eastAsia="Times New Roman" w:hAnsi="Times New Roman" w:cs="Times New Roman"/>
        </w:rPr>
      </w:pPr>
      <w:r>
        <w:rPr>
          <w:rFonts w:ascii="Times New Roman" w:eastAsia="Times New Roman" w:hAnsi="Times New Roman" w:cs="Times New Roman"/>
        </w:rPr>
        <w:t>Materials And Methods</w:t>
      </w:r>
    </w:p>
    <w:p w14:paraId="71BA66E2" w14:textId="77777777" w:rsidR="00A16414" w:rsidRDefault="00A16414">
      <w:pPr>
        <w:pBdr>
          <w:top w:val="nil"/>
          <w:left w:val="nil"/>
          <w:bottom w:val="nil"/>
          <w:right w:val="nil"/>
          <w:between w:val="nil"/>
        </w:pBdr>
        <w:spacing w:before="5"/>
        <w:rPr>
          <w:rFonts w:ascii="Arial" w:eastAsia="Arial" w:hAnsi="Arial" w:cs="Arial"/>
          <w:b/>
          <w:color w:val="000000"/>
          <w:sz w:val="33"/>
          <w:szCs w:val="33"/>
        </w:rPr>
      </w:pPr>
    </w:p>
    <w:p w14:paraId="1709E1AB" w14:textId="7D7B97B6" w:rsidR="00A16414" w:rsidRDefault="00AF1AE6">
      <w:pPr>
        <w:pStyle w:val="Ttulo2"/>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Occurrence record</w:t>
      </w:r>
      <w:r w:rsidR="00D77782">
        <w:rPr>
          <w:rFonts w:ascii="Times New Roman" w:eastAsia="Times New Roman" w:hAnsi="Times New Roman" w:cs="Times New Roman"/>
          <w:b/>
          <w:i/>
          <w:color w:val="000000"/>
          <w:sz w:val="24"/>
          <w:szCs w:val="24"/>
        </w:rPr>
        <w:t>s</w:t>
      </w:r>
    </w:p>
    <w:p w14:paraId="71231072" w14:textId="77777777" w:rsidR="00A16414" w:rsidRDefault="00A16414"/>
    <w:p w14:paraId="0D183F3E" w14:textId="753D3DE0" w:rsidR="00E773E3" w:rsidRDefault="00E773E3" w:rsidP="00E773E3">
      <w:pPr>
        <w:pBdr>
          <w:top w:val="nil"/>
          <w:left w:val="nil"/>
          <w:bottom w:val="nil"/>
          <w:right w:val="nil"/>
          <w:between w:val="nil"/>
        </w:pBdr>
        <w:spacing w:line="360" w:lineRule="auto"/>
        <w:ind w:left="200" w:right="2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obtained </w:t>
      </w:r>
      <w:r w:rsidR="00D92DD7">
        <w:rPr>
          <w:rFonts w:ascii="Times New Roman" w:eastAsia="Times New Roman" w:hAnsi="Times New Roman" w:cs="Times New Roman"/>
          <w:color w:val="000000"/>
          <w:sz w:val="24"/>
          <w:szCs w:val="24"/>
        </w:rPr>
        <w:t>4</w:t>
      </w:r>
      <w:r w:rsidR="00A308CF">
        <w:rPr>
          <w:rFonts w:ascii="Times New Roman" w:eastAsia="Times New Roman" w:hAnsi="Times New Roman" w:cs="Times New Roman"/>
          <w:color w:val="000000"/>
          <w:sz w:val="24"/>
          <w:szCs w:val="24"/>
        </w:rPr>
        <w:t>0</w:t>
      </w:r>
      <w:r w:rsidR="000B7F7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occurrence records of </w:t>
      </w:r>
      <w:r w:rsidRPr="003F0344">
        <w:rPr>
          <w:rFonts w:ascii="Times New Roman" w:eastAsia="Times New Roman" w:hAnsi="Times New Roman" w:cs="Times New Roman"/>
          <w:i/>
          <w:iCs/>
          <w:color w:val="000000"/>
          <w:sz w:val="24"/>
          <w:szCs w:val="24"/>
        </w:rPr>
        <w:t>Allobates olfersioides</w:t>
      </w:r>
      <w:r>
        <w:rPr>
          <w:rFonts w:ascii="Times New Roman" w:eastAsia="Times New Roman" w:hAnsi="Times New Roman" w:cs="Times New Roman"/>
          <w:color w:val="000000"/>
          <w:sz w:val="24"/>
          <w:szCs w:val="24"/>
        </w:rPr>
        <w:t xml:space="preserve"> from the following sources: the Global Biodiversity Information Facility (GBIF), Brazilian Biodiversity Information System (</w:t>
      </w:r>
      <w:proofErr w:type="spellStart"/>
      <w:r>
        <w:rPr>
          <w:rFonts w:ascii="Times New Roman" w:eastAsia="Times New Roman" w:hAnsi="Times New Roman" w:cs="Times New Roman"/>
          <w:color w:val="000000"/>
          <w:sz w:val="24"/>
          <w:szCs w:val="24"/>
        </w:rPr>
        <w:t>SiBBr</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SpeciesLink</w:t>
      </w:r>
      <w:proofErr w:type="spellEnd"/>
      <w:r>
        <w:rPr>
          <w:rFonts w:ascii="Times New Roman" w:eastAsia="Times New Roman" w:hAnsi="Times New Roman" w:cs="Times New Roman"/>
          <w:color w:val="000000"/>
          <w:sz w:val="24"/>
          <w:szCs w:val="24"/>
        </w:rPr>
        <w:t xml:space="preserve"> databases. </w:t>
      </w:r>
      <w:proofErr w:type="spellStart"/>
      <w:r w:rsidRPr="00D92DD7">
        <w:rPr>
          <w:rFonts w:ascii="Times New Roman" w:eastAsia="Times New Roman" w:hAnsi="Times New Roman" w:cs="Times New Roman"/>
          <w:color w:val="000000"/>
          <w:sz w:val="24"/>
          <w:szCs w:val="24"/>
          <w:lang w:val="pt-BR"/>
        </w:rPr>
        <w:t>We</w:t>
      </w:r>
      <w:proofErr w:type="spellEnd"/>
      <w:r w:rsidRPr="00D92DD7">
        <w:rPr>
          <w:rFonts w:ascii="Times New Roman" w:eastAsia="Times New Roman" w:hAnsi="Times New Roman" w:cs="Times New Roman"/>
          <w:color w:val="000000"/>
          <w:sz w:val="24"/>
          <w:szCs w:val="24"/>
          <w:lang w:val="pt-BR"/>
        </w:rPr>
        <w:t xml:space="preserve"> </w:t>
      </w:r>
      <w:proofErr w:type="spellStart"/>
      <w:r w:rsidRPr="00D92DD7">
        <w:rPr>
          <w:rFonts w:ascii="Times New Roman" w:eastAsia="Times New Roman" w:hAnsi="Times New Roman" w:cs="Times New Roman"/>
          <w:color w:val="000000"/>
          <w:sz w:val="24"/>
          <w:szCs w:val="24"/>
          <w:lang w:val="pt-BR"/>
        </w:rPr>
        <w:t>also</w:t>
      </w:r>
      <w:proofErr w:type="spellEnd"/>
      <w:r w:rsidRPr="00D92DD7">
        <w:rPr>
          <w:rFonts w:ascii="Times New Roman" w:eastAsia="Times New Roman" w:hAnsi="Times New Roman" w:cs="Times New Roman"/>
          <w:color w:val="000000"/>
          <w:sz w:val="24"/>
          <w:szCs w:val="24"/>
          <w:lang w:val="pt-BR"/>
        </w:rPr>
        <w:t xml:space="preserve"> </w:t>
      </w:r>
      <w:proofErr w:type="spellStart"/>
      <w:r w:rsidRPr="00D92DD7">
        <w:rPr>
          <w:rFonts w:ascii="Times New Roman" w:eastAsia="Times New Roman" w:hAnsi="Times New Roman" w:cs="Times New Roman"/>
          <w:color w:val="000000"/>
          <w:sz w:val="24"/>
          <w:szCs w:val="24"/>
          <w:lang w:val="pt-BR"/>
        </w:rPr>
        <w:t>searched</w:t>
      </w:r>
      <w:proofErr w:type="spellEnd"/>
      <w:r w:rsidRPr="00D92DD7">
        <w:rPr>
          <w:rFonts w:ascii="Times New Roman" w:eastAsia="Times New Roman" w:hAnsi="Times New Roman" w:cs="Times New Roman"/>
          <w:color w:val="000000"/>
          <w:sz w:val="24"/>
          <w:szCs w:val="24"/>
          <w:lang w:val="pt-BR"/>
        </w:rPr>
        <w:t xml:space="preserve"> for </w:t>
      </w:r>
      <w:proofErr w:type="spellStart"/>
      <w:r w:rsidRPr="00D92DD7">
        <w:rPr>
          <w:rFonts w:ascii="Times New Roman" w:eastAsia="Times New Roman" w:hAnsi="Times New Roman" w:cs="Times New Roman"/>
          <w:color w:val="000000"/>
          <w:sz w:val="24"/>
          <w:szCs w:val="24"/>
          <w:lang w:val="pt-BR"/>
        </w:rPr>
        <w:t>records</w:t>
      </w:r>
      <w:proofErr w:type="spellEnd"/>
      <w:r w:rsidRPr="00D92DD7">
        <w:rPr>
          <w:rFonts w:ascii="Times New Roman" w:eastAsia="Times New Roman" w:hAnsi="Times New Roman" w:cs="Times New Roman"/>
          <w:color w:val="000000"/>
          <w:sz w:val="24"/>
          <w:szCs w:val="24"/>
          <w:lang w:val="pt-BR"/>
        </w:rPr>
        <w:t xml:space="preserve"> in </w:t>
      </w:r>
      <w:proofErr w:type="spellStart"/>
      <w:r w:rsidRPr="00D92DD7">
        <w:rPr>
          <w:rFonts w:ascii="Times New Roman" w:eastAsia="Times New Roman" w:hAnsi="Times New Roman" w:cs="Times New Roman"/>
          <w:color w:val="000000"/>
          <w:sz w:val="24"/>
          <w:szCs w:val="24"/>
          <w:lang w:val="pt-BR"/>
        </w:rPr>
        <w:t>peer-reviewed</w:t>
      </w:r>
      <w:proofErr w:type="spellEnd"/>
      <w:r w:rsidRPr="00D92DD7">
        <w:rPr>
          <w:rFonts w:ascii="Times New Roman" w:eastAsia="Times New Roman" w:hAnsi="Times New Roman" w:cs="Times New Roman"/>
          <w:color w:val="000000"/>
          <w:sz w:val="24"/>
          <w:szCs w:val="24"/>
          <w:lang w:val="pt-BR"/>
        </w:rPr>
        <w:t xml:space="preserve"> </w:t>
      </w:r>
      <w:proofErr w:type="spellStart"/>
      <w:r w:rsidRPr="00D92DD7">
        <w:rPr>
          <w:rFonts w:ascii="Times New Roman" w:eastAsia="Times New Roman" w:hAnsi="Times New Roman" w:cs="Times New Roman"/>
          <w:color w:val="000000"/>
          <w:sz w:val="24"/>
          <w:szCs w:val="24"/>
          <w:lang w:val="pt-BR"/>
        </w:rPr>
        <w:t>literature</w:t>
      </w:r>
      <w:proofErr w:type="spellEnd"/>
      <w:r w:rsidRPr="00D92DD7">
        <w:rPr>
          <w:rFonts w:ascii="Times New Roman" w:eastAsia="Times New Roman" w:hAnsi="Times New Roman" w:cs="Times New Roman"/>
          <w:color w:val="000000"/>
          <w:sz w:val="24"/>
          <w:szCs w:val="24"/>
          <w:lang w:val="pt-BR"/>
        </w:rPr>
        <w:t xml:space="preserve"> and </w:t>
      </w:r>
      <w:proofErr w:type="spellStart"/>
      <w:r w:rsidRPr="00D92DD7">
        <w:rPr>
          <w:rFonts w:ascii="Times New Roman" w:eastAsia="Times New Roman" w:hAnsi="Times New Roman" w:cs="Times New Roman"/>
          <w:color w:val="000000"/>
          <w:sz w:val="24"/>
          <w:szCs w:val="24"/>
          <w:lang w:val="pt-BR"/>
        </w:rPr>
        <w:t>consulted</w:t>
      </w:r>
      <w:proofErr w:type="spellEnd"/>
      <w:r w:rsidRPr="00D92DD7">
        <w:rPr>
          <w:rFonts w:ascii="Times New Roman" w:eastAsia="Times New Roman" w:hAnsi="Times New Roman" w:cs="Times New Roman"/>
          <w:color w:val="000000"/>
          <w:sz w:val="24"/>
          <w:szCs w:val="24"/>
          <w:lang w:val="pt-BR"/>
        </w:rPr>
        <w:t xml:space="preserve"> </w:t>
      </w:r>
      <w:proofErr w:type="spellStart"/>
      <w:r w:rsidRPr="00D92DD7">
        <w:rPr>
          <w:rFonts w:ascii="Times New Roman" w:eastAsia="Times New Roman" w:hAnsi="Times New Roman" w:cs="Times New Roman"/>
          <w:color w:val="000000"/>
          <w:sz w:val="24"/>
          <w:szCs w:val="24"/>
          <w:lang w:val="pt-BR"/>
        </w:rPr>
        <w:t>curators</w:t>
      </w:r>
      <w:proofErr w:type="spellEnd"/>
      <w:r w:rsidRPr="00D92DD7">
        <w:rPr>
          <w:rFonts w:ascii="Times New Roman" w:eastAsia="Times New Roman" w:hAnsi="Times New Roman" w:cs="Times New Roman"/>
          <w:color w:val="000000"/>
          <w:sz w:val="24"/>
          <w:szCs w:val="24"/>
          <w:lang w:val="pt-BR"/>
        </w:rPr>
        <w:t xml:space="preserve"> of </w:t>
      </w:r>
      <w:proofErr w:type="spellStart"/>
      <w:r w:rsidRPr="00D92DD7">
        <w:rPr>
          <w:rFonts w:ascii="Times New Roman" w:eastAsia="Times New Roman" w:hAnsi="Times New Roman" w:cs="Times New Roman"/>
          <w:color w:val="000000"/>
          <w:sz w:val="24"/>
          <w:szCs w:val="24"/>
          <w:lang w:val="pt-BR"/>
        </w:rPr>
        <w:t>zoological</w:t>
      </w:r>
      <w:proofErr w:type="spellEnd"/>
      <w:r w:rsidRPr="00D92DD7">
        <w:rPr>
          <w:rFonts w:ascii="Times New Roman" w:eastAsia="Times New Roman" w:hAnsi="Times New Roman" w:cs="Times New Roman"/>
          <w:color w:val="000000"/>
          <w:sz w:val="24"/>
          <w:szCs w:val="24"/>
          <w:lang w:val="pt-BR"/>
        </w:rPr>
        <w:t xml:space="preserve"> </w:t>
      </w:r>
      <w:proofErr w:type="spellStart"/>
      <w:r w:rsidRPr="00D92DD7">
        <w:rPr>
          <w:rFonts w:ascii="Times New Roman" w:eastAsia="Times New Roman" w:hAnsi="Times New Roman" w:cs="Times New Roman"/>
          <w:color w:val="000000"/>
          <w:sz w:val="24"/>
          <w:szCs w:val="24"/>
          <w:lang w:val="pt-BR"/>
        </w:rPr>
        <w:t>collections</w:t>
      </w:r>
      <w:proofErr w:type="spellEnd"/>
      <w:r w:rsidRPr="00D92DD7">
        <w:rPr>
          <w:rFonts w:ascii="Times New Roman" w:eastAsia="Times New Roman" w:hAnsi="Times New Roman" w:cs="Times New Roman"/>
          <w:color w:val="000000"/>
          <w:sz w:val="24"/>
          <w:szCs w:val="24"/>
          <w:lang w:val="pt-BR"/>
        </w:rPr>
        <w:t xml:space="preserve"> for </w:t>
      </w:r>
      <w:proofErr w:type="spellStart"/>
      <w:r w:rsidRPr="00D92DD7">
        <w:rPr>
          <w:rFonts w:ascii="Times New Roman" w:eastAsia="Times New Roman" w:hAnsi="Times New Roman" w:cs="Times New Roman"/>
          <w:color w:val="000000"/>
          <w:sz w:val="24"/>
          <w:szCs w:val="24"/>
          <w:lang w:val="pt-BR"/>
        </w:rPr>
        <w:t>geographic</w:t>
      </w:r>
      <w:proofErr w:type="spellEnd"/>
      <w:r w:rsidRPr="00D92DD7">
        <w:rPr>
          <w:rFonts w:ascii="Times New Roman" w:eastAsia="Times New Roman" w:hAnsi="Times New Roman" w:cs="Times New Roman"/>
          <w:color w:val="000000"/>
          <w:sz w:val="24"/>
          <w:szCs w:val="24"/>
          <w:lang w:val="pt-BR"/>
        </w:rPr>
        <w:t xml:space="preserve"> data </w:t>
      </w:r>
      <w:proofErr w:type="spellStart"/>
      <w:r w:rsidRPr="00D92DD7">
        <w:rPr>
          <w:rFonts w:ascii="Times New Roman" w:eastAsia="Times New Roman" w:hAnsi="Times New Roman" w:cs="Times New Roman"/>
          <w:color w:val="000000"/>
          <w:sz w:val="24"/>
          <w:szCs w:val="24"/>
          <w:lang w:val="pt-BR"/>
        </w:rPr>
        <w:t>on</w:t>
      </w:r>
      <w:proofErr w:type="spellEnd"/>
      <w:r w:rsidRPr="00D92DD7">
        <w:rPr>
          <w:rFonts w:ascii="Times New Roman" w:eastAsia="Times New Roman" w:hAnsi="Times New Roman" w:cs="Times New Roman"/>
          <w:color w:val="000000"/>
          <w:sz w:val="24"/>
          <w:szCs w:val="24"/>
          <w:lang w:val="pt-BR"/>
        </w:rPr>
        <w:t xml:space="preserve"> </w:t>
      </w:r>
      <w:proofErr w:type="spellStart"/>
      <w:r w:rsidRPr="00D92DD7">
        <w:rPr>
          <w:rFonts w:ascii="Times New Roman" w:eastAsia="Times New Roman" w:hAnsi="Times New Roman" w:cs="Times New Roman"/>
          <w:color w:val="000000"/>
          <w:sz w:val="24"/>
          <w:szCs w:val="24"/>
          <w:lang w:val="pt-BR"/>
        </w:rPr>
        <w:t>available</w:t>
      </w:r>
      <w:proofErr w:type="spellEnd"/>
      <w:r w:rsidRPr="00D92DD7">
        <w:rPr>
          <w:rFonts w:ascii="Times New Roman" w:eastAsia="Times New Roman" w:hAnsi="Times New Roman" w:cs="Times New Roman"/>
          <w:color w:val="000000"/>
          <w:sz w:val="24"/>
          <w:szCs w:val="24"/>
          <w:lang w:val="pt-BR"/>
        </w:rPr>
        <w:t xml:space="preserve"> </w:t>
      </w:r>
      <w:proofErr w:type="spellStart"/>
      <w:r w:rsidRPr="00D92DD7">
        <w:rPr>
          <w:rFonts w:ascii="Times New Roman" w:eastAsia="Times New Roman" w:hAnsi="Times New Roman" w:cs="Times New Roman"/>
          <w:color w:val="000000"/>
          <w:sz w:val="24"/>
          <w:szCs w:val="24"/>
          <w:lang w:val="pt-BR"/>
        </w:rPr>
        <w:t>specimens</w:t>
      </w:r>
      <w:proofErr w:type="spellEnd"/>
      <w:r w:rsidRPr="00D92DD7">
        <w:rPr>
          <w:rFonts w:ascii="Times New Roman" w:eastAsia="Times New Roman" w:hAnsi="Times New Roman" w:cs="Times New Roman"/>
          <w:color w:val="000000"/>
          <w:sz w:val="24"/>
          <w:szCs w:val="24"/>
          <w:lang w:val="pt-BR"/>
        </w:rPr>
        <w:t xml:space="preserve">, </w:t>
      </w:r>
      <w:proofErr w:type="spellStart"/>
      <w:r w:rsidRPr="00D92DD7">
        <w:rPr>
          <w:rFonts w:ascii="Times New Roman" w:eastAsia="Times New Roman" w:hAnsi="Times New Roman" w:cs="Times New Roman"/>
          <w:color w:val="000000"/>
          <w:sz w:val="24"/>
          <w:szCs w:val="24"/>
          <w:lang w:val="pt-BR"/>
        </w:rPr>
        <w:t>namely</w:t>
      </w:r>
      <w:proofErr w:type="spellEnd"/>
      <w:r w:rsidRPr="00D92DD7">
        <w:rPr>
          <w:rFonts w:ascii="Times New Roman" w:eastAsia="Times New Roman" w:hAnsi="Times New Roman" w:cs="Times New Roman"/>
          <w:color w:val="000000"/>
          <w:sz w:val="24"/>
          <w:szCs w:val="24"/>
          <w:lang w:val="pt-BR"/>
        </w:rPr>
        <w:t xml:space="preserve"> </w:t>
      </w:r>
      <w:r w:rsidR="00D92DD7" w:rsidRPr="00D92DD7">
        <w:rPr>
          <w:rFonts w:ascii="Times New Roman" w:eastAsia="Times New Roman" w:hAnsi="Times New Roman" w:cs="Times New Roman"/>
          <w:color w:val="000000"/>
          <w:sz w:val="24"/>
          <w:szCs w:val="24"/>
          <w:lang w:val="pt-BR"/>
        </w:rPr>
        <w:t xml:space="preserve">Coleção </w:t>
      </w:r>
      <w:proofErr w:type="spellStart"/>
      <w:r w:rsidR="00D92DD7" w:rsidRPr="00D92DD7">
        <w:rPr>
          <w:rFonts w:ascii="Times New Roman" w:eastAsia="Times New Roman" w:hAnsi="Times New Roman" w:cs="Times New Roman"/>
          <w:color w:val="000000"/>
          <w:sz w:val="24"/>
          <w:szCs w:val="24"/>
          <w:lang w:val="pt-BR"/>
        </w:rPr>
        <w:t>Herpetológica</w:t>
      </w:r>
      <w:proofErr w:type="spellEnd"/>
      <w:r w:rsidR="00D92DD7" w:rsidRPr="00D92DD7">
        <w:rPr>
          <w:rFonts w:ascii="Times New Roman" w:eastAsia="Times New Roman" w:hAnsi="Times New Roman" w:cs="Times New Roman"/>
          <w:color w:val="000000"/>
          <w:sz w:val="24"/>
          <w:szCs w:val="24"/>
          <w:lang w:val="pt-BR"/>
        </w:rPr>
        <w:t xml:space="preserve"> da Universidade Federal da Bahia</w:t>
      </w:r>
      <w:r w:rsidRPr="00D92DD7">
        <w:rPr>
          <w:rFonts w:ascii="Times New Roman" w:eastAsia="Times New Roman" w:hAnsi="Times New Roman" w:cs="Times New Roman"/>
          <w:color w:val="000000"/>
          <w:sz w:val="24"/>
          <w:szCs w:val="24"/>
          <w:lang w:val="pt-BR"/>
        </w:rPr>
        <w:t xml:space="preserve"> (</w:t>
      </w:r>
      <w:commentRangeStart w:id="4"/>
      <w:r w:rsidRPr="00D92DD7">
        <w:rPr>
          <w:rFonts w:ascii="Times New Roman" w:eastAsia="Times New Roman" w:hAnsi="Times New Roman" w:cs="Times New Roman"/>
          <w:color w:val="000000"/>
          <w:sz w:val="24"/>
          <w:szCs w:val="24"/>
          <w:lang w:val="pt-BR"/>
        </w:rPr>
        <w:t>UFBA</w:t>
      </w:r>
      <w:commentRangeEnd w:id="4"/>
      <w:r w:rsidR="00570DC7">
        <w:rPr>
          <w:rStyle w:val="Refdecomentrio"/>
        </w:rPr>
        <w:commentReference w:id="4"/>
      </w:r>
      <w:r w:rsidRPr="00D92DD7">
        <w:rPr>
          <w:rFonts w:ascii="Times New Roman" w:eastAsia="Times New Roman" w:hAnsi="Times New Roman" w:cs="Times New Roman"/>
          <w:color w:val="000000"/>
          <w:sz w:val="24"/>
          <w:szCs w:val="24"/>
          <w:lang w:val="pt-BR"/>
        </w:rPr>
        <w:t xml:space="preserve">), </w:t>
      </w:r>
      <w:r w:rsidR="00D92DD7" w:rsidRPr="00D92DD7">
        <w:rPr>
          <w:rFonts w:ascii="Times New Roman" w:eastAsia="Times New Roman" w:hAnsi="Times New Roman" w:cs="Times New Roman"/>
          <w:color w:val="000000"/>
          <w:sz w:val="24"/>
          <w:szCs w:val="24"/>
          <w:lang w:val="pt-BR"/>
        </w:rPr>
        <w:t>Universidade Federal do Sul da Bahia</w:t>
      </w:r>
      <w:r w:rsidRPr="00D92DD7">
        <w:rPr>
          <w:rFonts w:ascii="Times New Roman" w:eastAsia="Times New Roman" w:hAnsi="Times New Roman" w:cs="Times New Roman"/>
          <w:color w:val="000000"/>
          <w:sz w:val="24"/>
          <w:szCs w:val="24"/>
          <w:lang w:val="pt-BR"/>
        </w:rPr>
        <w:t xml:space="preserve"> (UFSB</w:t>
      </w:r>
      <w:r w:rsidR="001128FD" w:rsidRPr="00D92DD7">
        <w:rPr>
          <w:rFonts w:ascii="Times New Roman" w:eastAsia="Times New Roman" w:hAnsi="Times New Roman" w:cs="Times New Roman"/>
          <w:color w:val="000000"/>
          <w:sz w:val="24"/>
          <w:szCs w:val="24"/>
          <w:lang w:val="pt-BR"/>
        </w:rPr>
        <w:t xml:space="preserve">), </w:t>
      </w:r>
      <w:r w:rsidR="00D92DD7" w:rsidRPr="00D92DD7">
        <w:rPr>
          <w:rFonts w:ascii="Times New Roman" w:eastAsia="Times New Roman" w:hAnsi="Times New Roman" w:cs="Times New Roman"/>
          <w:color w:val="000000"/>
          <w:sz w:val="24"/>
          <w:szCs w:val="24"/>
          <w:lang w:val="pt-BR"/>
        </w:rPr>
        <w:t>Universidade Federal de Alagoas</w:t>
      </w:r>
      <w:r w:rsidRPr="00D92DD7">
        <w:rPr>
          <w:rFonts w:ascii="Times New Roman" w:eastAsia="Times New Roman" w:hAnsi="Times New Roman" w:cs="Times New Roman"/>
          <w:color w:val="000000"/>
          <w:sz w:val="24"/>
          <w:szCs w:val="24"/>
          <w:lang w:val="pt-BR"/>
        </w:rPr>
        <w:t xml:space="preserve"> (UFAL), Coleção </w:t>
      </w:r>
      <w:proofErr w:type="spellStart"/>
      <w:r w:rsidRPr="00D92DD7">
        <w:rPr>
          <w:rFonts w:ascii="Times New Roman" w:eastAsia="Times New Roman" w:hAnsi="Times New Roman" w:cs="Times New Roman"/>
          <w:color w:val="000000"/>
          <w:sz w:val="24"/>
          <w:szCs w:val="24"/>
          <w:lang w:val="pt-BR"/>
        </w:rPr>
        <w:t>Herpetológica</w:t>
      </w:r>
      <w:proofErr w:type="spellEnd"/>
      <w:r w:rsidRPr="00D92DD7">
        <w:rPr>
          <w:rFonts w:ascii="Times New Roman" w:eastAsia="Times New Roman" w:hAnsi="Times New Roman" w:cs="Times New Roman"/>
          <w:color w:val="000000"/>
          <w:sz w:val="24"/>
          <w:szCs w:val="24"/>
          <w:lang w:val="pt-BR"/>
        </w:rPr>
        <w:t xml:space="preserve"> da Universidade Federal de Pernambuco (CHUFPE),</w:t>
      </w:r>
      <w:r w:rsidR="00D92DD7">
        <w:rPr>
          <w:rFonts w:ascii="Times New Roman" w:eastAsia="Times New Roman" w:hAnsi="Times New Roman" w:cs="Times New Roman"/>
          <w:color w:val="000000"/>
          <w:sz w:val="24"/>
          <w:szCs w:val="24"/>
          <w:lang w:val="pt-BR"/>
        </w:rPr>
        <w:t xml:space="preserve"> </w:t>
      </w:r>
      <w:r w:rsidR="00570DC7">
        <w:rPr>
          <w:rFonts w:ascii="Times New Roman" w:eastAsia="Times New Roman" w:hAnsi="Times New Roman" w:cs="Times New Roman"/>
          <w:color w:val="000000"/>
          <w:sz w:val="24"/>
          <w:szCs w:val="24"/>
          <w:lang w:val="pt-BR"/>
        </w:rPr>
        <w:t xml:space="preserve">and </w:t>
      </w:r>
      <w:r w:rsidR="00D92DD7" w:rsidRPr="00D92DD7">
        <w:rPr>
          <w:rFonts w:ascii="Times New Roman" w:eastAsia="Times New Roman" w:hAnsi="Times New Roman" w:cs="Times New Roman"/>
          <w:color w:val="000000"/>
          <w:sz w:val="24"/>
          <w:szCs w:val="24"/>
          <w:lang w:val="pt-BR"/>
        </w:rPr>
        <w:t xml:space="preserve">Universidade Federal do Rio Grande do Norte (UFRN). </w:t>
      </w:r>
      <w:r>
        <w:rPr>
          <w:rFonts w:ascii="Times New Roman" w:eastAsia="Times New Roman" w:hAnsi="Times New Roman" w:cs="Times New Roman"/>
          <w:color w:val="000000"/>
          <w:sz w:val="24"/>
          <w:szCs w:val="24"/>
        </w:rPr>
        <w:t xml:space="preserve">One additional record was made during fieldwork in the Municipality of </w:t>
      </w:r>
      <w:proofErr w:type="spellStart"/>
      <w:r>
        <w:rPr>
          <w:rFonts w:ascii="Times New Roman" w:eastAsia="Times New Roman" w:hAnsi="Times New Roman" w:cs="Times New Roman"/>
          <w:color w:val="000000"/>
          <w:sz w:val="24"/>
          <w:szCs w:val="24"/>
        </w:rPr>
        <w:t>Amaraji</w:t>
      </w:r>
      <w:proofErr w:type="spellEnd"/>
      <w:r>
        <w:rPr>
          <w:rFonts w:ascii="Times New Roman" w:eastAsia="Times New Roman" w:hAnsi="Times New Roman" w:cs="Times New Roman"/>
          <w:color w:val="000000"/>
          <w:sz w:val="24"/>
          <w:szCs w:val="24"/>
        </w:rPr>
        <w:t>, State of Pernambuco</w:t>
      </w:r>
      <w:r w:rsidR="0027572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AF4E09">
        <w:rPr>
          <w:rFonts w:ascii="Times New Roman" w:eastAsia="Times New Roman" w:hAnsi="Times New Roman" w:cs="Times New Roman"/>
          <w:color w:val="000000"/>
          <w:sz w:val="24"/>
          <w:szCs w:val="24"/>
        </w:rPr>
        <w:t>between June and December 2022</w:t>
      </w:r>
      <w:r>
        <w:rPr>
          <w:rFonts w:ascii="Times New Roman" w:eastAsia="Times New Roman" w:hAnsi="Times New Roman" w:cs="Times New Roman"/>
          <w:color w:val="000000"/>
          <w:sz w:val="24"/>
          <w:szCs w:val="24"/>
        </w:rPr>
        <w:t xml:space="preserve"> (see Results). GBIF data were collected using the </w:t>
      </w:r>
      <w:proofErr w:type="spellStart"/>
      <w:r w:rsidRPr="00275726">
        <w:rPr>
          <w:rFonts w:ascii="Times New Roman" w:eastAsia="Times New Roman" w:hAnsi="Times New Roman" w:cs="Times New Roman"/>
          <w:i/>
          <w:iCs/>
          <w:color w:val="000000"/>
          <w:sz w:val="24"/>
          <w:szCs w:val="24"/>
        </w:rPr>
        <w:t>dismo</w:t>
      </w:r>
      <w:proofErr w:type="spellEnd"/>
      <w:r>
        <w:rPr>
          <w:rFonts w:ascii="Times New Roman" w:eastAsia="Times New Roman" w:hAnsi="Times New Roman" w:cs="Times New Roman"/>
          <w:color w:val="000000"/>
          <w:sz w:val="24"/>
          <w:szCs w:val="24"/>
        </w:rPr>
        <w:t xml:space="preserve"> R package (</w:t>
      </w:r>
      <w:proofErr w:type="spellStart"/>
      <w:r>
        <w:rPr>
          <w:rFonts w:ascii="Times New Roman" w:eastAsia="Times New Roman" w:hAnsi="Times New Roman" w:cs="Times New Roman"/>
          <w:color w:val="000000"/>
          <w:sz w:val="24"/>
          <w:szCs w:val="24"/>
        </w:rPr>
        <w:t>Hijmans</w:t>
      </w:r>
      <w:proofErr w:type="spellEnd"/>
      <w:r>
        <w:rPr>
          <w:rFonts w:ascii="Times New Roman" w:eastAsia="Times New Roman" w:hAnsi="Times New Roman" w:cs="Times New Roman"/>
          <w:color w:val="000000"/>
          <w:sz w:val="24"/>
          <w:szCs w:val="24"/>
        </w:rPr>
        <w:t xml:space="preserve"> et al. 2023</w:t>
      </w:r>
      <w:r w:rsidR="00F93B84">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z w:val="24"/>
          <w:szCs w:val="24"/>
        </w:rPr>
        <w:t xml:space="preserve">). Additionally, queries were made directly to the GBIF online platform (GBIF 2023) to verify the existence of records not found </w:t>
      </w:r>
      <w:r w:rsidR="00275726">
        <w:rPr>
          <w:rFonts w:ascii="Times New Roman" w:eastAsia="Times New Roman" w:hAnsi="Times New Roman" w:cs="Times New Roman"/>
          <w:color w:val="000000"/>
          <w:sz w:val="24"/>
          <w:szCs w:val="24"/>
        </w:rPr>
        <w:t xml:space="preserve">by </w:t>
      </w:r>
      <w:proofErr w:type="spellStart"/>
      <w:r w:rsidR="00275726" w:rsidRPr="00275726">
        <w:rPr>
          <w:rFonts w:ascii="Times New Roman" w:eastAsia="Times New Roman" w:hAnsi="Times New Roman" w:cs="Times New Roman"/>
          <w:i/>
          <w:iCs/>
          <w:color w:val="000000"/>
          <w:sz w:val="24"/>
          <w:szCs w:val="24"/>
        </w:rPr>
        <w:t>dismo</w:t>
      </w:r>
      <w:proofErr w:type="spellEnd"/>
      <w:r>
        <w:rPr>
          <w:rFonts w:ascii="Times New Roman" w:eastAsia="Times New Roman" w:hAnsi="Times New Roman" w:cs="Times New Roman"/>
          <w:color w:val="000000"/>
          <w:sz w:val="24"/>
          <w:szCs w:val="24"/>
        </w:rPr>
        <w:t xml:space="preserve">. For </w:t>
      </w:r>
      <w:proofErr w:type="spellStart"/>
      <w:r>
        <w:rPr>
          <w:rFonts w:ascii="Times New Roman" w:eastAsia="Times New Roman" w:hAnsi="Times New Roman" w:cs="Times New Roman"/>
          <w:color w:val="000000"/>
          <w:sz w:val="24"/>
          <w:szCs w:val="24"/>
        </w:rPr>
        <w:t>SiBBr</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SpeciesLink</w:t>
      </w:r>
      <w:proofErr w:type="spellEnd"/>
      <w:r>
        <w:rPr>
          <w:rFonts w:ascii="Times New Roman" w:eastAsia="Times New Roman" w:hAnsi="Times New Roman" w:cs="Times New Roman"/>
          <w:color w:val="000000"/>
          <w:sz w:val="24"/>
          <w:szCs w:val="24"/>
        </w:rPr>
        <w:t xml:space="preserve">, the data were downloaded directly from searches on their online platform, searching for the term "Allobates", and selecting the occurrence records located in the Atlantic Forest biome of Northeastern Brazil. Literature data were obtained through searches in Google Scholar, using the search terms “Herpetofauna", "Allobates" and "Atlantic Forest", separately. Publications referring to studies carried out in the </w:t>
      </w:r>
      <w:r w:rsidR="00275726">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z w:val="24"/>
          <w:szCs w:val="24"/>
        </w:rPr>
        <w:t xml:space="preserve">razilian </w:t>
      </w:r>
      <w:r w:rsidR="00570DC7">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ortheast were selected and the data on the occurrence of the species were obtained by reviewing the sections of methods and supplementary materials (S1).</w:t>
      </w:r>
      <w:r w:rsidR="00F3288D">
        <w:rPr>
          <w:rFonts w:ascii="Times New Roman" w:eastAsia="Times New Roman" w:hAnsi="Times New Roman" w:cs="Times New Roman"/>
          <w:color w:val="000000"/>
          <w:sz w:val="24"/>
          <w:szCs w:val="24"/>
        </w:rPr>
        <w:t xml:space="preserve"> After careful revision of the data associated with the initial 40 occurrence records obtained by these methods, five were excluded as duplicate geographic records (i.e., voucher specimens proceeding from the same locality), resulting in 35 </w:t>
      </w:r>
      <w:r w:rsidR="00F3288D">
        <w:rPr>
          <w:rFonts w:ascii="Times New Roman" w:eastAsia="Times New Roman" w:hAnsi="Times New Roman" w:cs="Times New Roman"/>
          <w:color w:val="000000"/>
          <w:sz w:val="24"/>
          <w:szCs w:val="24"/>
        </w:rPr>
        <w:lastRenderedPageBreak/>
        <w:t xml:space="preserve">valid records.  </w:t>
      </w:r>
      <w:r>
        <w:rPr>
          <w:rFonts w:ascii="Times New Roman" w:eastAsia="Times New Roman" w:hAnsi="Times New Roman" w:cs="Times New Roman"/>
          <w:color w:val="000000"/>
          <w:sz w:val="24"/>
          <w:szCs w:val="24"/>
        </w:rPr>
        <w:t xml:space="preserve"> </w:t>
      </w:r>
    </w:p>
    <w:p w14:paraId="64F7326C" w14:textId="67690C95" w:rsidR="00E773E3" w:rsidRDefault="00E773E3" w:rsidP="00E773E3">
      <w:pPr>
        <w:pBdr>
          <w:top w:val="nil"/>
          <w:left w:val="nil"/>
          <w:bottom w:val="nil"/>
          <w:right w:val="nil"/>
          <w:between w:val="nil"/>
        </w:pBdr>
        <w:spacing w:line="360" w:lineRule="auto"/>
        <w:ind w:left="200" w:right="2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6B3428D5" w14:textId="77777777" w:rsidR="00A16414" w:rsidRDefault="00A16414">
      <w:pPr>
        <w:pBdr>
          <w:top w:val="nil"/>
          <w:left w:val="nil"/>
          <w:bottom w:val="nil"/>
          <w:right w:val="nil"/>
          <w:between w:val="nil"/>
        </w:pBdr>
        <w:spacing w:before="4"/>
        <w:rPr>
          <w:color w:val="000000"/>
          <w:sz w:val="31"/>
          <w:szCs w:val="31"/>
        </w:rPr>
      </w:pPr>
    </w:p>
    <w:p w14:paraId="4B0F76E1" w14:textId="2CD9693F" w:rsidR="00A16414" w:rsidRDefault="009371DE">
      <w:pPr>
        <w:pStyle w:val="Ttulo2"/>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Environmental predictors</w:t>
      </w:r>
    </w:p>
    <w:p w14:paraId="2B506730" w14:textId="77777777" w:rsidR="00A16414" w:rsidRDefault="00A16414"/>
    <w:p w14:paraId="51AAF090" w14:textId="2BECD8E7" w:rsidR="00E773E3" w:rsidRDefault="00E773E3" w:rsidP="00E773E3">
      <w:pPr>
        <w:pBdr>
          <w:top w:val="nil"/>
          <w:left w:val="nil"/>
          <w:bottom w:val="nil"/>
          <w:right w:val="nil"/>
          <w:between w:val="nil"/>
        </w:pBdr>
        <w:spacing w:line="360" w:lineRule="auto"/>
        <w:ind w:left="200" w:right="2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 the model predictor variables, the bioclimatic variables from the </w:t>
      </w:r>
      <w:proofErr w:type="spellStart"/>
      <w:r>
        <w:rPr>
          <w:rFonts w:ascii="Times New Roman" w:eastAsia="Times New Roman" w:hAnsi="Times New Roman" w:cs="Times New Roman"/>
          <w:color w:val="000000"/>
          <w:sz w:val="24"/>
          <w:szCs w:val="24"/>
        </w:rPr>
        <w:t>WorldClim</w:t>
      </w:r>
      <w:proofErr w:type="spellEnd"/>
      <w:r>
        <w:rPr>
          <w:rFonts w:ascii="Times New Roman" w:eastAsia="Times New Roman" w:hAnsi="Times New Roman" w:cs="Times New Roman"/>
          <w:color w:val="000000"/>
          <w:sz w:val="24"/>
          <w:szCs w:val="24"/>
        </w:rPr>
        <w:t xml:space="preserve"> </w:t>
      </w:r>
      <w:r w:rsidR="00D92DD7">
        <w:rPr>
          <w:rFonts w:ascii="Times New Roman" w:eastAsia="Times New Roman" w:hAnsi="Times New Roman" w:cs="Times New Roman"/>
          <w:color w:val="000000"/>
          <w:sz w:val="24"/>
          <w:szCs w:val="24"/>
        </w:rPr>
        <w:t xml:space="preserve">v.2.1 </w:t>
      </w:r>
      <w:r>
        <w:rPr>
          <w:rFonts w:ascii="Times New Roman" w:eastAsia="Times New Roman" w:hAnsi="Times New Roman" w:cs="Times New Roman"/>
          <w:color w:val="000000"/>
          <w:sz w:val="24"/>
          <w:szCs w:val="24"/>
        </w:rPr>
        <w:t xml:space="preserve">database were used (Fick &amp; </w:t>
      </w:r>
      <w:proofErr w:type="spellStart"/>
      <w:r>
        <w:rPr>
          <w:rFonts w:ascii="Times New Roman" w:eastAsia="Times New Roman" w:hAnsi="Times New Roman" w:cs="Times New Roman"/>
          <w:color w:val="000000"/>
          <w:sz w:val="24"/>
          <w:szCs w:val="24"/>
        </w:rPr>
        <w:t>Hijmans</w:t>
      </w:r>
      <w:proofErr w:type="spellEnd"/>
      <w:r>
        <w:rPr>
          <w:rFonts w:ascii="Times New Roman" w:eastAsia="Times New Roman" w:hAnsi="Times New Roman" w:cs="Times New Roman"/>
          <w:color w:val="000000"/>
          <w:sz w:val="24"/>
          <w:szCs w:val="24"/>
        </w:rPr>
        <w:t xml:space="preserve"> 2017), as well as terrain slope data and Enhanced Vegetation Index (EVI) data (Huete et al. 2002). The </w:t>
      </w:r>
      <w:proofErr w:type="spellStart"/>
      <w:r>
        <w:rPr>
          <w:rFonts w:ascii="Times New Roman" w:eastAsia="Times New Roman" w:hAnsi="Times New Roman" w:cs="Times New Roman"/>
          <w:color w:val="000000"/>
          <w:sz w:val="24"/>
          <w:szCs w:val="24"/>
        </w:rPr>
        <w:t>WorldClim</w:t>
      </w:r>
      <w:proofErr w:type="spellEnd"/>
      <w:r>
        <w:rPr>
          <w:rFonts w:ascii="Times New Roman" w:eastAsia="Times New Roman" w:hAnsi="Times New Roman" w:cs="Times New Roman"/>
          <w:color w:val="000000"/>
          <w:sz w:val="24"/>
          <w:szCs w:val="24"/>
        </w:rPr>
        <w:t xml:space="preserve"> bioclimatic variables were obtained using the </w:t>
      </w:r>
      <w:r w:rsidR="00703DF4">
        <w:rPr>
          <w:rFonts w:ascii="Times New Roman" w:eastAsia="Times New Roman" w:hAnsi="Times New Roman" w:cs="Times New Roman"/>
          <w:i/>
          <w:iCs/>
          <w:color w:val="000000"/>
          <w:sz w:val="24"/>
          <w:szCs w:val="24"/>
        </w:rPr>
        <w:t>geodata</w:t>
      </w:r>
      <w:r>
        <w:rPr>
          <w:rFonts w:ascii="Times New Roman" w:eastAsia="Times New Roman" w:hAnsi="Times New Roman" w:cs="Times New Roman"/>
          <w:color w:val="000000"/>
          <w:sz w:val="24"/>
          <w:szCs w:val="24"/>
        </w:rPr>
        <w:t xml:space="preserve"> R package (</w:t>
      </w:r>
      <w:proofErr w:type="spellStart"/>
      <w:r>
        <w:rPr>
          <w:rFonts w:ascii="Times New Roman" w:eastAsia="Times New Roman" w:hAnsi="Times New Roman" w:cs="Times New Roman"/>
          <w:color w:val="000000"/>
          <w:sz w:val="24"/>
          <w:szCs w:val="24"/>
        </w:rPr>
        <w:t>Hijmans</w:t>
      </w:r>
      <w:proofErr w:type="spellEnd"/>
      <w:r>
        <w:rPr>
          <w:rFonts w:ascii="Times New Roman" w:eastAsia="Times New Roman" w:hAnsi="Times New Roman" w:cs="Times New Roman"/>
          <w:color w:val="000000"/>
          <w:sz w:val="24"/>
          <w:szCs w:val="24"/>
        </w:rPr>
        <w:t xml:space="preserve"> 2023</w:t>
      </w:r>
      <w:r w:rsidR="00F93B84">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 xml:space="preserve">), for the 0.5 arc-min resolution. Then, the data were cropped to the extension of the </w:t>
      </w:r>
      <w:r w:rsidR="00632913">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z w:val="24"/>
          <w:szCs w:val="24"/>
        </w:rPr>
        <w:t xml:space="preserve">razilian Northeastern Region. For the terrain elevation data, altitude data were initially obtained with the </w:t>
      </w:r>
      <w:r w:rsidRPr="00632913">
        <w:rPr>
          <w:rFonts w:ascii="Times New Roman" w:eastAsia="Times New Roman" w:hAnsi="Times New Roman" w:cs="Times New Roman"/>
          <w:i/>
          <w:iCs/>
          <w:color w:val="000000"/>
          <w:sz w:val="24"/>
          <w:szCs w:val="24"/>
        </w:rPr>
        <w:t>geodata</w:t>
      </w:r>
      <w:r>
        <w:rPr>
          <w:rFonts w:ascii="Times New Roman" w:eastAsia="Times New Roman" w:hAnsi="Times New Roman" w:cs="Times New Roman"/>
          <w:color w:val="000000"/>
          <w:sz w:val="24"/>
          <w:szCs w:val="24"/>
        </w:rPr>
        <w:t xml:space="preserve"> R package. Then, </w:t>
      </w:r>
      <w:r w:rsidRPr="00632913">
        <w:rPr>
          <w:rFonts w:ascii="Times New Roman" w:eastAsia="Times New Roman" w:hAnsi="Times New Roman" w:cs="Times New Roman"/>
          <w:i/>
          <w:iCs/>
          <w:color w:val="000000"/>
          <w:sz w:val="24"/>
          <w:szCs w:val="24"/>
        </w:rPr>
        <w:t>terra</w:t>
      </w:r>
      <w:r>
        <w:rPr>
          <w:rFonts w:ascii="Times New Roman" w:eastAsia="Times New Roman" w:hAnsi="Times New Roman" w:cs="Times New Roman"/>
          <w:color w:val="000000"/>
          <w:sz w:val="24"/>
          <w:szCs w:val="24"/>
        </w:rPr>
        <w:t xml:space="preserve"> R package (</w:t>
      </w:r>
      <w:proofErr w:type="spellStart"/>
      <w:r>
        <w:rPr>
          <w:rFonts w:ascii="Times New Roman" w:eastAsia="Times New Roman" w:hAnsi="Times New Roman" w:cs="Times New Roman"/>
          <w:color w:val="000000"/>
          <w:sz w:val="24"/>
          <w:szCs w:val="24"/>
        </w:rPr>
        <w:t>Hijmans</w:t>
      </w:r>
      <w:proofErr w:type="spellEnd"/>
      <w:r>
        <w:rPr>
          <w:rFonts w:ascii="Times New Roman" w:eastAsia="Times New Roman" w:hAnsi="Times New Roman" w:cs="Times New Roman"/>
          <w:color w:val="000000"/>
          <w:sz w:val="24"/>
          <w:szCs w:val="24"/>
        </w:rPr>
        <w:t xml:space="preserve"> 202</w:t>
      </w:r>
      <w:r w:rsidR="00F93B84">
        <w:rPr>
          <w:rFonts w:ascii="Times New Roman" w:eastAsia="Times New Roman" w:hAnsi="Times New Roman" w:cs="Times New Roman"/>
          <w:color w:val="000000"/>
          <w:sz w:val="24"/>
          <w:szCs w:val="24"/>
        </w:rPr>
        <w:t>3a</w:t>
      </w:r>
      <w:r>
        <w:rPr>
          <w:rFonts w:ascii="Times New Roman" w:eastAsia="Times New Roman" w:hAnsi="Times New Roman" w:cs="Times New Roman"/>
          <w:color w:val="000000"/>
          <w:sz w:val="24"/>
          <w:szCs w:val="24"/>
        </w:rPr>
        <w:t xml:space="preserve">) was used to calculate the terrain slope. </w:t>
      </w:r>
    </w:p>
    <w:p w14:paraId="25DB989C" w14:textId="4CCEB969" w:rsidR="00E773E3" w:rsidRDefault="006C48EF" w:rsidP="00E773E3">
      <w:pPr>
        <w:spacing w:line="360" w:lineRule="auto"/>
        <w:ind w:left="200" w:right="2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conducted </w:t>
      </w:r>
      <w:r w:rsidR="00E773E3">
        <w:rPr>
          <w:rFonts w:ascii="Times New Roman" w:eastAsia="Times New Roman" w:hAnsi="Times New Roman" w:cs="Times New Roman"/>
          <w:sz w:val="24"/>
          <w:szCs w:val="24"/>
        </w:rPr>
        <w:t xml:space="preserve">Spearman's </w:t>
      </w:r>
      <w:r w:rsidR="00570DC7">
        <w:rPr>
          <w:rFonts w:ascii="Times New Roman" w:eastAsia="Times New Roman" w:hAnsi="Times New Roman" w:cs="Times New Roman"/>
          <w:sz w:val="24"/>
          <w:szCs w:val="24"/>
        </w:rPr>
        <w:t>c</w:t>
      </w:r>
      <w:r w:rsidR="00E773E3">
        <w:rPr>
          <w:rFonts w:ascii="Times New Roman" w:eastAsia="Times New Roman" w:hAnsi="Times New Roman" w:cs="Times New Roman"/>
          <w:sz w:val="24"/>
          <w:szCs w:val="24"/>
        </w:rPr>
        <w:t>orrelation analysis to</w:t>
      </w:r>
      <w:r>
        <w:rPr>
          <w:rFonts w:ascii="Times New Roman" w:eastAsia="Times New Roman" w:hAnsi="Times New Roman" w:cs="Times New Roman"/>
          <w:sz w:val="24"/>
          <w:szCs w:val="24"/>
        </w:rPr>
        <w:t xml:space="preserve"> evaluate</w:t>
      </w:r>
      <w:r w:rsidR="00E773E3">
        <w:rPr>
          <w:rFonts w:ascii="Times New Roman" w:eastAsia="Times New Roman" w:hAnsi="Times New Roman" w:cs="Times New Roman"/>
          <w:sz w:val="24"/>
          <w:szCs w:val="24"/>
        </w:rPr>
        <w:t xml:space="preserve"> the existence of collinearity </w:t>
      </w:r>
      <w:r>
        <w:rPr>
          <w:rFonts w:ascii="Times New Roman" w:eastAsia="Times New Roman" w:hAnsi="Times New Roman" w:cs="Times New Roman"/>
          <w:sz w:val="24"/>
          <w:szCs w:val="24"/>
        </w:rPr>
        <w:t xml:space="preserve">among </w:t>
      </w:r>
      <w:r w:rsidR="00570DC7">
        <w:rPr>
          <w:rFonts w:ascii="Times New Roman" w:eastAsia="Times New Roman" w:hAnsi="Times New Roman" w:cs="Times New Roman"/>
          <w:sz w:val="24"/>
          <w:szCs w:val="24"/>
        </w:rPr>
        <w:t>environmental predictors</w:t>
      </w:r>
      <w:r w:rsidR="00E773E3">
        <w:rPr>
          <w:rFonts w:ascii="Times New Roman" w:eastAsia="Times New Roman" w:hAnsi="Times New Roman" w:cs="Times New Roman"/>
          <w:sz w:val="24"/>
          <w:szCs w:val="24"/>
        </w:rPr>
        <w:t xml:space="preserve">, using r </w:t>
      </w:r>
      <w:r>
        <w:rPr>
          <w:rFonts w:ascii="Times New Roman" w:eastAsia="Times New Roman" w:hAnsi="Times New Roman" w:cs="Times New Roman"/>
          <w:sz w:val="24"/>
          <w:szCs w:val="24"/>
        </w:rPr>
        <w:t xml:space="preserve">= </w:t>
      </w:r>
      <w:r w:rsidR="00E773E3">
        <w:rPr>
          <w:rFonts w:ascii="Times New Roman" w:eastAsia="Times New Roman" w:hAnsi="Times New Roman" w:cs="Times New Roman"/>
          <w:sz w:val="24"/>
          <w:szCs w:val="24"/>
        </w:rPr>
        <w:t xml:space="preserve">|0.7| as a criterion for identifying </w:t>
      </w:r>
      <w:r>
        <w:rPr>
          <w:rFonts w:ascii="Times New Roman" w:eastAsia="Times New Roman" w:hAnsi="Times New Roman" w:cs="Times New Roman"/>
          <w:sz w:val="24"/>
          <w:szCs w:val="24"/>
        </w:rPr>
        <w:t>strong</w:t>
      </w:r>
      <w:r w:rsidR="00E773E3">
        <w:rPr>
          <w:rFonts w:ascii="Times New Roman" w:eastAsia="Times New Roman" w:hAnsi="Times New Roman" w:cs="Times New Roman"/>
          <w:sz w:val="24"/>
          <w:szCs w:val="24"/>
        </w:rPr>
        <w:t xml:space="preserve"> correlation</w:t>
      </w:r>
      <w:r>
        <w:rPr>
          <w:rFonts w:ascii="Times New Roman" w:eastAsia="Times New Roman" w:hAnsi="Times New Roman" w:cs="Times New Roman"/>
          <w:sz w:val="24"/>
          <w:szCs w:val="24"/>
        </w:rPr>
        <w:t>s</w:t>
      </w:r>
      <w:r w:rsidR="00E773E3">
        <w:rPr>
          <w:rFonts w:ascii="Times New Roman" w:eastAsia="Times New Roman" w:hAnsi="Times New Roman" w:cs="Times New Roman"/>
          <w:sz w:val="24"/>
          <w:szCs w:val="24"/>
        </w:rPr>
        <w:t xml:space="preserve"> (</w:t>
      </w:r>
      <w:r w:rsidR="00E61C9A">
        <w:rPr>
          <w:rFonts w:ascii="Times New Roman" w:eastAsia="Times New Roman" w:hAnsi="Times New Roman" w:cs="Times New Roman"/>
          <w:sz w:val="24"/>
          <w:szCs w:val="24"/>
        </w:rPr>
        <w:t xml:space="preserve">Supplemental Material, Figure </w:t>
      </w:r>
      <w:r w:rsidR="00E773E3">
        <w:rPr>
          <w:rFonts w:ascii="Times New Roman" w:eastAsia="Times New Roman" w:hAnsi="Times New Roman" w:cs="Times New Roman"/>
          <w:sz w:val="24"/>
          <w:szCs w:val="24"/>
        </w:rPr>
        <w:t>S</w:t>
      </w:r>
      <w:r w:rsidR="00E61C9A">
        <w:rPr>
          <w:rFonts w:ascii="Times New Roman" w:eastAsia="Times New Roman" w:hAnsi="Times New Roman" w:cs="Times New Roman"/>
          <w:sz w:val="24"/>
          <w:szCs w:val="24"/>
        </w:rPr>
        <w:t>1</w:t>
      </w:r>
      <w:r w:rsidR="00E773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When p</w:t>
      </w:r>
      <w:r w:rsidR="00E773E3">
        <w:rPr>
          <w:rFonts w:ascii="Times New Roman" w:eastAsia="Times New Roman" w:hAnsi="Times New Roman" w:cs="Times New Roman"/>
          <w:sz w:val="24"/>
          <w:szCs w:val="24"/>
        </w:rPr>
        <w:t xml:space="preserve">redictors </w:t>
      </w:r>
      <w:r>
        <w:rPr>
          <w:rFonts w:ascii="Times New Roman" w:eastAsia="Times New Roman" w:hAnsi="Times New Roman" w:cs="Times New Roman"/>
          <w:sz w:val="24"/>
          <w:szCs w:val="24"/>
        </w:rPr>
        <w:t xml:space="preserve">were highly correlated, </w:t>
      </w:r>
      <w:r w:rsidR="00E773E3">
        <w:rPr>
          <w:rFonts w:ascii="Times New Roman" w:eastAsia="Times New Roman" w:hAnsi="Times New Roman" w:cs="Times New Roman"/>
          <w:sz w:val="24"/>
          <w:szCs w:val="24"/>
        </w:rPr>
        <w:t xml:space="preserve">we removed </w:t>
      </w:r>
      <w:r>
        <w:rPr>
          <w:rFonts w:ascii="Times New Roman" w:eastAsia="Times New Roman" w:hAnsi="Times New Roman" w:cs="Times New Roman"/>
          <w:sz w:val="24"/>
          <w:szCs w:val="24"/>
        </w:rPr>
        <w:t>one from the analyses and kept the</w:t>
      </w:r>
      <w:r w:rsidR="00E773E3">
        <w:rPr>
          <w:rFonts w:ascii="Times New Roman" w:eastAsia="Times New Roman" w:hAnsi="Times New Roman" w:cs="Times New Roman"/>
          <w:sz w:val="24"/>
          <w:szCs w:val="24"/>
        </w:rPr>
        <w:t xml:space="preserve"> most </w:t>
      </w:r>
      <w:r>
        <w:rPr>
          <w:rFonts w:ascii="Times New Roman" w:eastAsia="Times New Roman" w:hAnsi="Times New Roman" w:cs="Times New Roman"/>
          <w:sz w:val="24"/>
          <w:szCs w:val="24"/>
        </w:rPr>
        <w:t xml:space="preserve">biologically </w:t>
      </w:r>
      <w:r w:rsidR="00E773E3">
        <w:rPr>
          <w:rFonts w:ascii="Times New Roman" w:eastAsia="Times New Roman" w:hAnsi="Times New Roman" w:cs="Times New Roman"/>
          <w:sz w:val="24"/>
          <w:szCs w:val="24"/>
        </w:rPr>
        <w:t>relevant</w:t>
      </w:r>
      <w:r>
        <w:rPr>
          <w:rFonts w:ascii="Times New Roman" w:eastAsia="Times New Roman" w:hAnsi="Times New Roman" w:cs="Times New Roman"/>
          <w:sz w:val="24"/>
          <w:szCs w:val="24"/>
        </w:rPr>
        <w:t>, considering the ecology of</w:t>
      </w:r>
      <w:r w:rsidR="00E773E3">
        <w:rPr>
          <w:rFonts w:ascii="Times New Roman" w:eastAsia="Times New Roman" w:hAnsi="Times New Roman" w:cs="Times New Roman"/>
          <w:sz w:val="24"/>
          <w:szCs w:val="24"/>
        </w:rPr>
        <w:t xml:space="preserve"> </w:t>
      </w:r>
      <w:r w:rsidR="00E773E3">
        <w:rPr>
          <w:rFonts w:ascii="Times New Roman" w:eastAsia="Times New Roman" w:hAnsi="Times New Roman" w:cs="Times New Roman"/>
          <w:i/>
          <w:sz w:val="24"/>
          <w:szCs w:val="24"/>
        </w:rPr>
        <w:t>A. olfersioides</w:t>
      </w:r>
      <w:r w:rsidR="00E773E3">
        <w:rPr>
          <w:rFonts w:ascii="Times New Roman" w:eastAsia="Times New Roman" w:hAnsi="Times New Roman" w:cs="Times New Roman"/>
          <w:sz w:val="24"/>
          <w:szCs w:val="24"/>
        </w:rPr>
        <w:t xml:space="preserve">. The following variables were </w:t>
      </w:r>
      <w:r>
        <w:rPr>
          <w:rFonts w:ascii="Times New Roman" w:eastAsia="Times New Roman" w:hAnsi="Times New Roman" w:cs="Times New Roman"/>
          <w:sz w:val="24"/>
          <w:szCs w:val="24"/>
        </w:rPr>
        <w:t>used in the subsequent analyses</w:t>
      </w:r>
      <w:r w:rsidR="00E773E3">
        <w:rPr>
          <w:rFonts w:ascii="Times New Roman" w:eastAsia="Times New Roman" w:hAnsi="Times New Roman" w:cs="Times New Roman"/>
          <w:sz w:val="24"/>
          <w:szCs w:val="24"/>
        </w:rPr>
        <w:t xml:space="preserve">: Bio9 (Mean Temperature of Driest Quarter), Bio14 (Precipitation of Driest Month), Bio16 (Precipitation of Wettest Quarter), Bio18 (Precipitation of Warmest Quarter) and Bio19 (Precipitation of Coldest Quarter) from the </w:t>
      </w:r>
      <w:proofErr w:type="spellStart"/>
      <w:r w:rsidR="00E773E3">
        <w:rPr>
          <w:rFonts w:ascii="Times New Roman" w:eastAsia="Times New Roman" w:hAnsi="Times New Roman" w:cs="Times New Roman"/>
          <w:sz w:val="24"/>
          <w:szCs w:val="24"/>
        </w:rPr>
        <w:t>WorldClim</w:t>
      </w:r>
      <w:proofErr w:type="spellEnd"/>
      <w:r w:rsidR="00E773E3">
        <w:rPr>
          <w:rFonts w:ascii="Times New Roman" w:eastAsia="Times New Roman" w:hAnsi="Times New Roman" w:cs="Times New Roman"/>
          <w:sz w:val="24"/>
          <w:szCs w:val="24"/>
        </w:rPr>
        <w:t xml:space="preserve"> </w:t>
      </w:r>
      <w:r w:rsidR="00F93B84">
        <w:rPr>
          <w:rFonts w:ascii="Times New Roman" w:eastAsia="Times New Roman" w:hAnsi="Times New Roman" w:cs="Times New Roman"/>
          <w:sz w:val="24"/>
          <w:szCs w:val="24"/>
        </w:rPr>
        <w:t xml:space="preserve">v.2.1 </w:t>
      </w:r>
      <w:r w:rsidR="00E773E3">
        <w:rPr>
          <w:rFonts w:ascii="Times New Roman" w:eastAsia="Times New Roman" w:hAnsi="Times New Roman" w:cs="Times New Roman"/>
          <w:sz w:val="24"/>
          <w:szCs w:val="24"/>
        </w:rPr>
        <w:t xml:space="preserve">platform (Fick &amp; </w:t>
      </w:r>
      <w:proofErr w:type="spellStart"/>
      <w:r w:rsidR="00E773E3">
        <w:rPr>
          <w:rFonts w:ascii="Times New Roman" w:eastAsia="Times New Roman" w:hAnsi="Times New Roman" w:cs="Times New Roman"/>
          <w:sz w:val="24"/>
          <w:szCs w:val="24"/>
        </w:rPr>
        <w:t>Hijmans</w:t>
      </w:r>
      <w:proofErr w:type="spellEnd"/>
      <w:r w:rsidR="00E773E3">
        <w:rPr>
          <w:rFonts w:ascii="Times New Roman" w:eastAsia="Times New Roman" w:hAnsi="Times New Roman" w:cs="Times New Roman"/>
          <w:sz w:val="24"/>
          <w:szCs w:val="24"/>
        </w:rPr>
        <w:t xml:space="preserve"> 2017), terrain slope and EVI. The choice of these variables was </w:t>
      </w:r>
      <w:r>
        <w:rPr>
          <w:rFonts w:ascii="Times New Roman" w:eastAsia="Times New Roman" w:hAnsi="Times New Roman" w:cs="Times New Roman"/>
          <w:sz w:val="24"/>
          <w:szCs w:val="24"/>
        </w:rPr>
        <w:t xml:space="preserve">mainly </w:t>
      </w:r>
      <w:r w:rsidR="00E773E3">
        <w:rPr>
          <w:rFonts w:ascii="Times New Roman" w:eastAsia="Times New Roman" w:hAnsi="Times New Roman" w:cs="Times New Roman"/>
          <w:sz w:val="24"/>
          <w:szCs w:val="24"/>
        </w:rPr>
        <w:t>based on</w:t>
      </w:r>
      <w:r>
        <w:rPr>
          <w:rFonts w:ascii="Times New Roman" w:eastAsia="Times New Roman" w:hAnsi="Times New Roman" w:cs="Times New Roman"/>
          <w:sz w:val="24"/>
          <w:szCs w:val="24"/>
        </w:rPr>
        <w:t xml:space="preserve"> the </w:t>
      </w:r>
      <w:r w:rsidR="00B07DB6">
        <w:rPr>
          <w:rFonts w:ascii="Times New Roman" w:eastAsia="Times New Roman" w:hAnsi="Times New Roman" w:cs="Times New Roman"/>
          <w:sz w:val="24"/>
          <w:szCs w:val="24"/>
        </w:rPr>
        <w:t>reproductive</w:t>
      </w:r>
      <w:r>
        <w:rPr>
          <w:rFonts w:ascii="Times New Roman" w:eastAsia="Times New Roman" w:hAnsi="Times New Roman" w:cs="Times New Roman"/>
          <w:sz w:val="24"/>
          <w:szCs w:val="24"/>
        </w:rPr>
        <w:t xml:space="preserve"> ecology and </w:t>
      </w:r>
      <w:r w:rsidR="00E773E3">
        <w:rPr>
          <w:rFonts w:ascii="Times New Roman" w:eastAsia="Times New Roman" w:hAnsi="Times New Roman" w:cs="Times New Roman"/>
          <w:sz w:val="24"/>
          <w:szCs w:val="24"/>
        </w:rPr>
        <w:t>life cycle</w:t>
      </w:r>
      <w:r w:rsidR="00B07DB6">
        <w:rPr>
          <w:rFonts w:ascii="Times New Roman" w:eastAsia="Times New Roman" w:hAnsi="Times New Roman" w:cs="Times New Roman"/>
          <w:sz w:val="24"/>
          <w:szCs w:val="24"/>
        </w:rPr>
        <w:t xml:space="preserve"> in </w:t>
      </w:r>
      <w:r w:rsidR="00B07DB6" w:rsidRPr="00B07DB6">
        <w:rPr>
          <w:rFonts w:ascii="Times New Roman" w:eastAsia="Times New Roman" w:hAnsi="Times New Roman" w:cs="Times New Roman"/>
          <w:i/>
          <w:iCs/>
          <w:sz w:val="24"/>
          <w:szCs w:val="24"/>
        </w:rPr>
        <w:t>Allobates</w:t>
      </w:r>
      <w:r w:rsidR="00B07DB6">
        <w:rPr>
          <w:rFonts w:ascii="Times New Roman" w:eastAsia="Times New Roman" w:hAnsi="Times New Roman" w:cs="Times New Roman"/>
          <w:sz w:val="24"/>
          <w:szCs w:val="24"/>
        </w:rPr>
        <w:t xml:space="preserve"> frogs</w:t>
      </w:r>
      <w:r w:rsidR="00E773E3">
        <w:rPr>
          <w:rFonts w:ascii="Times New Roman" w:eastAsia="Times New Roman" w:hAnsi="Times New Roman" w:cs="Times New Roman"/>
          <w:sz w:val="24"/>
          <w:szCs w:val="24"/>
        </w:rPr>
        <w:t xml:space="preserve">, </w:t>
      </w:r>
      <w:r w:rsidR="00CC49A4">
        <w:rPr>
          <w:rFonts w:ascii="Times New Roman" w:eastAsia="Times New Roman" w:hAnsi="Times New Roman" w:cs="Times New Roman"/>
          <w:sz w:val="24"/>
          <w:szCs w:val="24"/>
        </w:rPr>
        <w:t xml:space="preserve">which </w:t>
      </w:r>
      <w:r w:rsidR="00B07DB6">
        <w:rPr>
          <w:rFonts w:ascii="Times New Roman" w:eastAsia="Times New Roman" w:hAnsi="Times New Roman" w:cs="Times New Roman"/>
          <w:sz w:val="24"/>
          <w:szCs w:val="24"/>
        </w:rPr>
        <w:t>are primary or secondary rainforest dwellers</w:t>
      </w:r>
      <w:r w:rsidR="00E773E3">
        <w:rPr>
          <w:rFonts w:ascii="Times New Roman" w:eastAsia="Times New Roman" w:hAnsi="Times New Roman" w:cs="Times New Roman"/>
          <w:sz w:val="24"/>
          <w:szCs w:val="24"/>
        </w:rPr>
        <w:t xml:space="preserve">, </w:t>
      </w:r>
      <w:r w:rsidR="00B07DB6">
        <w:rPr>
          <w:rFonts w:ascii="Times New Roman" w:eastAsia="Times New Roman" w:hAnsi="Times New Roman" w:cs="Times New Roman"/>
          <w:sz w:val="24"/>
          <w:szCs w:val="24"/>
        </w:rPr>
        <w:t>whose</w:t>
      </w:r>
      <w:r w:rsidR="00CC49A4">
        <w:rPr>
          <w:rFonts w:ascii="Times New Roman" w:eastAsia="Times New Roman" w:hAnsi="Times New Roman" w:cs="Times New Roman"/>
          <w:sz w:val="24"/>
          <w:szCs w:val="24"/>
        </w:rPr>
        <w:t xml:space="preserve"> </w:t>
      </w:r>
      <w:r w:rsidR="00E773E3">
        <w:rPr>
          <w:rFonts w:ascii="Times New Roman" w:eastAsia="Times New Roman" w:hAnsi="Times New Roman" w:cs="Times New Roman"/>
          <w:sz w:val="24"/>
          <w:szCs w:val="24"/>
        </w:rPr>
        <w:t>reproduct</w:t>
      </w:r>
      <w:r w:rsidR="00CC49A4">
        <w:rPr>
          <w:rFonts w:ascii="Times New Roman" w:eastAsia="Times New Roman" w:hAnsi="Times New Roman" w:cs="Times New Roman"/>
          <w:sz w:val="24"/>
          <w:szCs w:val="24"/>
        </w:rPr>
        <w:t>ion</w:t>
      </w:r>
      <w:r w:rsidR="00E773E3">
        <w:rPr>
          <w:rFonts w:ascii="Times New Roman" w:eastAsia="Times New Roman" w:hAnsi="Times New Roman" w:cs="Times New Roman"/>
          <w:sz w:val="24"/>
          <w:szCs w:val="24"/>
        </w:rPr>
        <w:t xml:space="preserve"> occur</w:t>
      </w:r>
      <w:r w:rsidR="00B07DB6">
        <w:rPr>
          <w:rFonts w:ascii="Times New Roman" w:eastAsia="Times New Roman" w:hAnsi="Times New Roman" w:cs="Times New Roman"/>
          <w:sz w:val="24"/>
          <w:szCs w:val="24"/>
        </w:rPr>
        <w:t>s</w:t>
      </w:r>
      <w:r w:rsidR="00E773E3">
        <w:rPr>
          <w:rFonts w:ascii="Times New Roman" w:eastAsia="Times New Roman" w:hAnsi="Times New Roman" w:cs="Times New Roman"/>
          <w:sz w:val="24"/>
          <w:szCs w:val="24"/>
        </w:rPr>
        <w:t xml:space="preserve"> in the rainy season and </w:t>
      </w:r>
      <w:r w:rsidR="00B07DB6">
        <w:rPr>
          <w:rFonts w:ascii="Times New Roman" w:eastAsia="Times New Roman" w:hAnsi="Times New Roman" w:cs="Times New Roman"/>
          <w:sz w:val="24"/>
          <w:szCs w:val="24"/>
        </w:rPr>
        <w:t xml:space="preserve">is </w:t>
      </w:r>
      <w:r w:rsidR="00E773E3">
        <w:rPr>
          <w:rFonts w:ascii="Times New Roman" w:eastAsia="Times New Roman" w:hAnsi="Times New Roman" w:cs="Times New Roman"/>
          <w:sz w:val="24"/>
          <w:szCs w:val="24"/>
        </w:rPr>
        <w:t>dependent o</w:t>
      </w:r>
      <w:r w:rsidR="00CC49A4">
        <w:rPr>
          <w:rFonts w:ascii="Times New Roman" w:eastAsia="Times New Roman" w:hAnsi="Times New Roman" w:cs="Times New Roman"/>
          <w:sz w:val="24"/>
          <w:szCs w:val="24"/>
        </w:rPr>
        <w:t xml:space="preserve">n </w:t>
      </w:r>
      <w:r w:rsidR="00E773E3">
        <w:rPr>
          <w:rFonts w:ascii="Times New Roman" w:eastAsia="Times New Roman" w:hAnsi="Times New Roman" w:cs="Times New Roman"/>
          <w:sz w:val="24"/>
          <w:szCs w:val="24"/>
        </w:rPr>
        <w:t>the</w:t>
      </w:r>
      <w:r w:rsidR="00CC49A4">
        <w:rPr>
          <w:rFonts w:ascii="Times New Roman" w:eastAsia="Times New Roman" w:hAnsi="Times New Roman" w:cs="Times New Roman"/>
          <w:sz w:val="24"/>
          <w:szCs w:val="24"/>
        </w:rPr>
        <w:t xml:space="preserve"> presence of</w:t>
      </w:r>
      <w:r w:rsidR="00E773E3">
        <w:rPr>
          <w:rFonts w:ascii="Times New Roman" w:eastAsia="Times New Roman" w:hAnsi="Times New Roman" w:cs="Times New Roman"/>
          <w:sz w:val="24"/>
          <w:szCs w:val="24"/>
        </w:rPr>
        <w:t xml:space="preserve"> </w:t>
      </w:r>
      <w:r w:rsidR="00CC49A4">
        <w:rPr>
          <w:rFonts w:ascii="Times New Roman" w:eastAsia="Times New Roman" w:hAnsi="Times New Roman" w:cs="Times New Roman"/>
          <w:sz w:val="24"/>
          <w:szCs w:val="24"/>
        </w:rPr>
        <w:t xml:space="preserve">rain </w:t>
      </w:r>
      <w:r w:rsidR="00E773E3">
        <w:rPr>
          <w:rFonts w:ascii="Times New Roman" w:eastAsia="Times New Roman" w:hAnsi="Times New Roman" w:cs="Times New Roman"/>
          <w:sz w:val="24"/>
          <w:szCs w:val="24"/>
        </w:rPr>
        <w:t>pools</w:t>
      </w:r>
      <w:r w:rsidR="00B07DB6">
        <w:rPr>
          <w:rFonts w:ascii="Times New Roman" w:eastAsia="Times New Roman" w:hAnsi="Times New Roman" w:cs="Times New Roman"/>
          <w:sz w:val="24"/>
          <w:szCs w:val="24"/>
        </w:rPr>
        <w:t>,</w:t>
      </w:r>
      <w:r w:rsidR="00E773E3">
        <w:rPr>
          <w:rFonts w:ascii="Times New Roman" w:eastAsia="Times New Roman" w:hAnsi="Times New Roman" w:cs="Times New Roman"/>
          <w:sz w:val="24"/>
          <w:szCs w:val="24"/>
        </w:rPr>
        <w:t xml:space="preserve"> where </w:t>
      </w:r>
      <w:r w:rsidR="00B07DB6">
        <w:rPr>
          <w:rFonts w:ascii="Times New Roman" w:eastAsia="Times New Roman" w:hAnsi="Times New Roman" w:cs="Times New Roman"/>
          <w:sz w:val="24"/>
          <w:szCs w:val="24"/>
        </w:rPr>
        <w:t>males or females</w:t>
      </w:r>
      <w:r w:rsidR="00E773E3">
        <w:rPr>
          <w:rFonts w:ascii="Times New Roman" w:eastAsia="Times New Roman" w:hAnsi="Times New Roman" w:cs="Times New Roman"/>
          <w:sz w:val="24"/>
          <w:szCs w:val="24"/>
        </w:rPr>
        <w:t xml:space="preserve"> deposit </w:t>
      </w:r>
      <w:r w:rsidR="00B07DB6">
        <w:rPr>
          <w:rFonts w:ascii="Times New Roman" w:eastAsia="Times New Roman" w:hAnsi="Times New Roman" w:cs="Times New Roman"/>
          <w:sz w:val="24"/>
          <w:szCs w:val="24"/>
        </w:rPr>
        <w:t xml:space="preserve">their </w:t>
      </w:r>
      <w:r w:rsidR="00E773E3">
        <w:rPr>
          <w:rFonts w:ascii="Times New Roman" w:eastAsia="Times New Roman" w:hAnsi="Times New Roman" w:cs="Times New Roman"/>
          <w:sz w:val="24"/>
          <w:szCs w:val="24"/>
        </w:rPr>
        <w:t>tadpole</w:t>
      </w:r>
      <w:r w:rsidR="00B07DB6">
        <w:rPr>
          <w:rFonts w:ascii="Times New Roman" w:eastAsia="Times New Roman" w:hAnsi="Times New Roman" w:cs="Times New Roman"/>
          <w:sz w:val="24"/>
          <w:szCs w:val="24"/>
        </w:rPr>
        <w:t>s to complete larval development</w:t>
      </w:r>
      <w:r w:rsidR="00E773E3">
        <w:rPr>
          <w:rFonts w:ascii="Times New Roman" w:eastAsia="Times New Roman" w:hAnsi="Times New Roman" w:cs="Times New Roman"/>
          <w:sz w:val="24"/>
          <w:szCs w:val="24"/>
        </w:rPr>
        <w:t xml:space="preserve"> (Lima et al. 2002; Menin et al. 2011; </w:t>
      </w:r>
      <w:proofErr w:type="spellStart"/>
      <w:r w:rsidR="00E773E3">
        <w:rPr>
          <w:rFonts w:ascii="Times New Roman" w:eastAsia="Times New Roman" w:hAnsi="Times New Roman" w:cs="Times New Roman"/>
          <w:sz w:val="24"/>
          <w:szCs w:val="24"/>
        </w:rPr>
        <w:t>Ps</w:t>
      </w:r>
      <w:r w:rsidR="00B07DB6">
        <w:rPr>
          <w:rFonts w:ascii="Times New Roman" w:eastAsia="Times New Roman" w:hAnsi="Times New Roman" w:cs="Times New Roman"/>
          <w:sz w:val="24"/>
          <w:szCs w:val="24"/>
        </w:rPr>
        <w:t>a</w:t>
      </w:r>
      <w:r w:rsidR="00E773E3">
        <w:rPr>
          <w:rFonts w:ascii="Times New Roman" w:eastAsia="Times New Roman" w:hAnsi="Times New Roman" w:cs="Times New Roman"/>
          <w:sz w:val="24"/>
          <w:szCs w:val="24"/>
        </w:rPr>
        <w:t>ukonis</w:t>
      </w:r>
      <w:proofErr w:type="spellEnd"/>
      <w:r w:rsidR="00E773E3">
        <w:rPr>
          <w:rFonts w:ascii="Times New Roman" w:eastAsia="Times New Roman" w:hAnsi="Times New Roman" w:cs="Times New Roman"/>
          <w:sz w:val="24"/>
          <w:szCs w:val="24"/>
        </w:rPr>
        <w:t xml:space="preserve"> et al. 2014). </w:t>
      </w:r>
    </w:p>
    <w:p w14:paraId="7B83F2C7" w14:textId="77777777" w:rsidR="00A16414" w:rsidRDefault="00A16414">
      <w:pPr>
        <w:pBdr>
          <w:top w:val="nil"/>
          <w:left w:val="nil"/>
          <w:bottom w:val="nil"/>
          <w:right w:val="nil"/>
          <w:between w:val="nil"/>
        </w:pBdr>
        <w:spacing w:line="360" w:lineRule="auto"/>
        <w:ind w:left="200" w:right="213"/>
        <w:rPr>
          <w:rFonts w:ascii="Times New Roman" w:eastAsia="Times New Roman" w:hAnsi="Times New Roman" w:cs="Times New Roman"/>
          <w:sz w:val="24"/>
          <w:szCs w:val="24"/>
        </w:rPr>
      </w:pPr>
    </w:p>
    <w:p w14:paraId="1005B934" w14:textId="77777777" w:rsidR="00A16414" w:rsidRDefault="00AF1AE6">
      <w:pPr>
        <w:tabs>
          <w:tab w:val="left" w:pos="1188"/>
        </w:tabs>
        <w:rPr>
          <w:sz w:val="16"/>
          <w:szCs w:val="16"/>
        </w:rPr>
      </w:pPr>
      <w:r>
        <w:rPr>
          <w:sz w:val="24"/>
          <w:szCs w:val="24"/>
        </w:rPr>
        <w:tab/>
      </w:r>
    </w:p>
    <w:p w14:paraId="469EAB93" w14:textId="671796EA" w:rsidR="00A16414" w:rsidRDefault="00AF1AE6">
      <w:pPr>
        <w:pStyle w:val="Ttulo2"/>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Mode</w:t>
      </w:r>
      <w:r w:rsidR="009A3B00">
        <w:rPr>
          <w:rFonts w:ascii="Times New Roman" w:eastAsia="Times New Roman" w:hAnsi="Times New Roman" w:cs="Times New Roman"/>
          <w:b/>
          <w:i/>
          <w:color w:val="000000"/>
          <w:sz w:val="24"/>
          <w:szCs w:val="24"/>
        </w:rPr>
        <w:t>l</w:t>
      </w:r>
      <w:r>
        <w:rPr>
          <w:rFonts w:ascii="Times New Roman" w:eastAsia="Times New Roman" w:hAnsi="Times New Roman" w:cs="Times New Roman"/>
          <w:b/>
          <w:i/>
          <w:color w:val="000000"/>
          <w:sz w:val="24"/>
          <w:szCs w:val="24"/>
        </w:rPr>
        <w:t>ling procedures</w:t>
      </w:r>
    </w:p>
    <w:p w14:paraId="5028FC45" w14:textId="77777777" w:rsidR="00A16414" w:rsidRDefault="00A16414">
      <w:pPr>
        <w:pBdr>
          <w:top w:val="nil"/>
          <w:left w:val="nil"/>
          <w:bottom w:val="nil"/>
          <w:right w:val="nil"/>
          <w:between w:val="nil"/>
        </w:pBdr>
        <w:spacing w:line="360" w:lineRule="auto"/>
        <w:ind w:right="213"/>
        <w:rPr>
          <w:rFonts w:ascii="Times New Roman" w:eastAsia="Times New Roman" w:hAnsi="Times New Roman" w:cs="Times New Roman"/>
          <w:color w:val="000000"/>
          <w:sz w:val="24"/>
          <w:szCs w:val="24"/>
        </w:rPr>
      </w:pPr>
    </w:p>
    <w:p w14:paraId="5E95EFD0" w14:textId="724CDAC7" w:rsidR="00E773E3" w:rsidRDefault="00E773E3" w:rsidP="00E773E3">
      <w:pPr>
        <w:pBdr>
          <w:top w:val="nil"/>
          <w:left w:val="nil"/>
          <w:bottom w:val="nil"/>
          <w:right w:val="nil"/>
          <w:between w:val="nil"/>
        </w:pBdr>
        <w:spacing w:line="360" w:lineRule="auto"/>
        <w:ind w:left="200" w:right="213"/>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To </w:t>
      </w:r>
      <w:r w:rsidR="006C5CF2">
        <w:rPr>
          <w:rFonts w:ascii="Times New Roman" w:eastAsia="Times New Roman" w:hAnsi="Times New Roman" w:cs="Times New Roman"/>
          <w:sz w:val="24"/>
          <w:szCs w:val="24"/>
        </w:rPr>
        <w:t xml:space="preserve">avoid </w:t>
      </w:r>
      <w:r>
        <w:rPr>
          <w:rFonts w:ascii="Times New Roman" w:eastAsia="Times New Roman" w:hAnsi="Times New Roman" w:cs="Times New Roman"/>
          <w:sz w:val="24"/>
          <w:szCs w:val="24"/>
        </w:rPr>
        <w:t>spatial autocorrelation</w:t>
      </w:r>
      <w:r w:rsidR="006C5CF2">
        <w:rPr>
          <w:rFonts w:ascii="Times New Roman" w:eastAsia="Times New Roman" w:hAnsi="Times New Roman" w:cs="Times New Roman"/>
          <w:sz w:val="24"/>
          <w:szCs w:val="24"/>
        </w:rPr>
        <w:t xml:space="preserve"> among occurrence records of</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 olfersioides</w:t>
      </w:r>
      <w:r w:rsidR="006D3B2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records </w:t>
      </w:r>
      <w:r w:rsidR="00BD75E4">
        <w:rPr>
          <w:rFonts w:ascii="Times New Roman" w:eastAsia="Times New Roman" w:hAnsi="Times New Roman" w:cs="Times New Roman"/>
          <w:sz w:val="24"/>
          <w:szCs w:val="24"/>
        </w:rPr>
        <w:t>located less</w:t>
      </w:r>
      <w:r>
        <w:rPr>
          <w:rFonts w:ascii="Times New Roman" w:eastAsia="Times New Roman" w:hAnsi="Times New Roman" w:cs="Times New Roman"/>
          <w:sz w:val="24"/>
          <w:szCs w:val="24"/>
        </w:rPr>
        <w:t xml:space="preserve"> than 150 km </w:t>
      </w:r>
      <w:r w:rsidR="006D3B25">
        <w:rPr>
          <w:rFonts w:ascii="Times New Roman" w:eastAsia="Times New Roman" w:hAnsi="Times New Roman" w:cs="Times New Roman"/>
          <w:sz w:val="24"/>
          <w:szCs w:val="24"/>
        </w:rPr>
        <w:t xml:space="preserve">from another record were </w:t>
      </w:r>
      <w:r>
        <w:rPr>
          <w:rFonts w:ascii="Times New Roman" w:eastAsia="Times New Roman" w:hAnsi="Times New Roman" w:cs="Times New Roman"/>
          <w:sz w:val="24"/>
          <w:szCs w:val="24"/>
        </w:rPr>
        <w:t xml:space="preserve">removed from </w:t>
      </w:r>
      <w:r w:rsidR="006D3B25">
        <w:rPr>
          <w:rFonts w:ascii="Times New Roman" w:eastAsia="Times New Roman" w:hAnsi="Times New Roman" w:cs="Times New Roman"/>
          <w:sz w:val="24"/>
          <w:szCs w:val="24"/>
        </w:rPr>
        <w:t>analyses, using</w:t>
      </w:r>
      <w:r>
        <w:rPr>
          <w:rFonts w:ascii="Times New Roman" w:eastAsia="Times New Roman" w:hAnsi="Times New Roman" w:cs="Times New Roman"/>
          <w:sz w:val="24"/>
          <w:szCs w:val="24"/>
        </w:rPr>
        <w:t xml:space="preserve"> the </w:t>
      </w:r>
      <w:proofErr w:type="spellStart"/>
      <w:r w:rsidRPr="00F93B84">
        <w:rPr>
          <w:rFonts w:ascii="Times New Roman" w:eastAsia="Times New Roman" w:hAnsi="Times New Roman" w:cs="Times New Roman"/>
          <w:i/>
          <w:iCs/>
          <w:sz w:val="24"/>
          <w:szCs w:val="24"/>
        </w:rPr>
        <w:t>spThin</w:t>
      </w:r>
      <w:proofErr w:type="spellEnd"/>
      <w:r>
        <w:rPr>
          <w:rFonts w:ascii="Times New Roman" w:eastAsia="Times New Roman" w:hAnsi="Times New Roman" w:cs="Times New Roman"/>
          <w:sz w:val="24"/>
          <w:szCs w:val="24"/>
        </w:rPr>
        <w:t xml:space="preserve"> R package (Aiello-Lammens et al. 2015). </w:t>
      </w:r>
      <w:r w:rsidR="009E3045">
        <w:rPr>
          <w:rFonts w:ascii="Times New Roman" w:eastAsia="Times New Roman" w:hAnsi="Times New Roman" w:cs="Times New Roman"/>
          <w:sz w:val="24"/>
          <w:szCs w:val="24"/>
        </w:rPr>
        <w:t>This resulted in the selection of</w:t>
      </w:r>
      <w:r>
        <w:rPr>
          <w:rFonts w:ascii="Times New Roman" w:eastAsia="Times New Roman" w:hAnsi="Times New Roman" w:cs="Times New Roman"/>
          <w:sz w:val="24"/>
          <w:szCs w:val="24"/>
        </w:rPr>
        <w:t xml:space="preserve"> 16 occurrence records</w:t>
      </w:r>
      <w:r w:rsidR="000B7F7D">
        <w:rPr>
          <w:rFonts w:ascii="Times New Roman" w:eastAsia="Times New Roman" w:hAnsi="Times New Roman" w:cs="Times New Roman"/>
          <w:sz w:val="24"/>
          <w:szCs w:val="24"/>
        </w:rPr>
        <w:t xml:space="preserve"> out of</w:t>
      </w:r>
      <w:r w:rsidR="00F3288D">
        <w:rPr>
          <w:rFonts w:ascii="Times New Roman" w:eastAsia="Times New Roman" w:hAnsi="Times New Roman" w:cs="Times New Roman"/>
          <w:sz w:val="24"/>
          <w:szCs w:val="24"/>
        </w:rPr>
        <w:t xml:space="preserve"> 35</w:t>
      </w:r>
      <w:r w:rsidR="000B7F7D">
        <w:rPr>
          <w:rFonts w:ascii="Times New Roman" w:eastAsia="Times New Roman" w:hAnsi="Times New Roman" w:cs="Times New Roman"/>
          <w:sz w:val="24"/>
          <w:szCs w:val="24"/>
        </w:rPr>
        <w:t xml:space="preserve"> </w:t>
      </w:r>
      <w:r w:rsidR="00F3288D">
        <w:rPr>
          <w:rFonts w:ascii="Times New Roman" w:eastAsia="Times New Roman" w:hAnsi="Times New Roman" w:cs="Times New Roman"/>
          <w:sz w:val="24"/>
          <w:szCs w:val="24"/>
        </w:rPr>
        <w:t xml:space="preserve">initial </w:t>
      </w:r>
      <w:r w:rsidR="000B7F7D">
        <w:rPr>
          <w:rFonts w:ascii="Times New Roman" w:eastAsia="Times New Roman" w:hAnsi="Times New Roman" w:cs="Times New Roman"/>
          <w:sz w:val="24"/>
          <w:szCs w:val="24"/>
        </w:rPr>
        <w:t xml:space="preserve">records (Fig. 2).  </w:t>
      </w:r>
    </w:p>
    <w:p w14:paraId="4B5C7E0F" w14:textId="77777777" w:rsidR="00E773E3" w:rsidRDefault="00E773E3" w:rsidP="00E773E3">
      <w:pPr>
        <w:pBdr>
          <w:top w:val="nil"/>
          <w:left w:val="nil"/>
          <w:bottom w:val="nil"/>
          <w:right w:val="nil"/>
          <w:between w:val="nil"/>
        </w:pBdr>
        <w:spacing w:line="360" w:lineRule="auto"/>
        <w:ind w:right="213"/>
        <w:rPr>
          <w:rFonts w:ascii="Times New Roman" w:eastAsia="Times New Roman" w:hAnsi="Times New Roman" w:cs="Times New Roman"/>
          <w:color w:val="000000"/>
          <w:sz w:val="24"/>
          <w:szCs w:val="24"/>
        </w:rPr>
      </w:pPr>
    </w:p>
    <w:p w14:paraId="365CF3E5" w14:textId="076120B8" w:rsidR="00E773E3" w:rsidRDefault="00E773E3" w:rsidP="00E773E3">
      <w:pPr>
        <w:pBdr>
          <w:top w:val="nil"/>
          <w:left w:val="nil"/>
          <w:bottom w:val="nil"/>
          <w:right w:val="nil"/>
          <w:between w:val="nil"/>
        </w:pBdr>
        <w:spacing w:line="360" w:lineRule="auto"/>
        <w:ind w:left="200" w:right="2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models were performed using the </w:t>
      </w:r>
      <w:proofErr w:type="spellStart"/>
      <w:r>
        <w:rPr>
          <w:rFonts w:ascii="Times New Roman" w:eastAsia="Times New Roman" w:hAnsi="Times New Roman" w:cs="Times New Roman"/>
          <w:color w:val="000000"/>
          <w:sz w:val="24"/>
          <w:szCs w:val="24"/>
        </w:rPr>
        <w:t>MaxEnt</w:t>
      </w:r>
      <w:proofErr w:type="spellEnd"/>
      <w:r>
        <w:rPr>
          <w:rFonts w:ascii="Times New Roman" w:eastAsia="Times New Roman" w:hAnsi="Times New Roman" w:cs="Times New Roman"/>
          <w:color w:val="000000"/>
          <w:sz w:val="24"/>
          <w:szCs w:val="24"/>
        </w:rPr>
        <w:t xml:space="preserve"> algorithm, implemented </w:t>
      </w:r>
      <w:r w:rsidR="00B07DB6">
        <w:rPr>
          <w:rFonts w:ascii="Times New Roman" w:eastAsia="Times New Roman" w:hAnsi="Times New Roman" w:cs="Times New Roman"/>
          <w:color w:val="000000"/>
          <w:sz w:val="24"/>
          <w:szCs w:val="24"/>
        </w:rPr>
        <w:t>in the</w:t>
      </w:r>
      <w:r>
        <w:rPr>
          <w:rFonts w:ascii="Times New Roman" w:eastAsia="Times New Roman" w:hAnsi="Times New Roman" w:cs="Times New Roman"/>
          <w:color w:val="000000"/>
          <w:sz w:val="24"/>
          <w:szCs w:val="24"/>
        </w:rPr>
        <w:t xml:space="preserve"> </w:t>
      </w:r>
      <w:proofErr w:type="spellStart"/>
      <w:r w:rsidRPr="009E3045">
        <w:rPr>
          <w:rFonts w:ascii="Times New Roman" w:eastAsia="Times New Roman" w:hAnsi="Times New Roman" w:cs="Times New Roman"/>
          <w:i/>
          <w:iCs/>
          <w:color w:val="000000"/>
          <w:sz w:val="24"/>
          <w:szCs w:val="24"/>
        </w:rPr>
        <w:t>sdm</w:t>
      </w:r>
      <w:proofErr w:type="spellEnd"/>
      <w:r>
        <w:rPr>
          <w:rFonts w:ascii="Times New Roman" w:eastAsia="Times New Roman" w:hAnsi="Times New Roman" w:cs="Times New Roman"/>
          <w:color w:val="000000"/>
          <w:sz w:val="24"/>
          <w:szCs w:val="24"/>
        </w:rPr>
        <w:t xml:space="preserve"> R package </w:t>
      </w:r>
      <w:r>
        <w:rPr>
          <w:rFonts w:ascii="Times New Roman" w:eastAsia="Times New Roman" w:hAnsi="Times New Roman" w:cs="Times New Roman"/>
          <w:color w:val="000000"/>
          <w:sz w:val="24"/>
          <w:szCs w:val="24"/>
        </w:rPr>
        <w:lastRenderedPageBreak/>
        <w:t>(Naimi &amp; Ara</w:t>
      </w:r>
      <w:r w:rsidR="00F93B84">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z w:val="24"/>
          <w:szCs w:val="24"/>
        </w:rPr>
        <w:t xml:space="preserve">jo 2016). The choice of the </w:t>
      </w:r>
      <w:proofErr w:type="spellStart"/>
      <w:r>
        <w:rPr>
          <w:rFonts w:ascii="Times New Roman" w:eastAsia="Times New Roman" w:hAnsi="Times New Roman" w:cs="Times New Roman"/>
          <w:color w:val="000000"/>
          <w:sz w:val="24"/>
          <w:szCs w:val="24"/>
        </w:rPr>
        <w:t>MaxEnt</w:t>
      </w:r>
      <w:proofErr w:type="spellEnd"/>
      <w:r>
        <w:rPr>
          <w:rFonts w:ascii="Times New Roman" w:eastAsia="Times New Roman" w:hAnsi="Times New Roman" w:cs="Times New Roman"/>
          <w:color w:val="000000"/>
          <w:sz w:val="24"/>
          <w:szCs w:val="24"/>
        </w:rPr>
        <w:t xml:space="preserve"> algorithm was based on the stenoic </w:t>
      </w:r>
      <w:r w:rsidR="009E3045">
        <w:rPr>
          <w:rFonts w:ascii="Times New Roman" w:eastAsia="Times New Roman" w:hAnsi="Times New Roman" w:cs="Times New Roman"/>
          <w:color w:val="000000"/>
          <w:sz w:val="24"/>
          <w:szCs w:val="24"/>
        </w:rPr>
        <w:t>ecology</w:t>
      </w:r>
      <w:r>
        <w:rPr>
          <w:rFonts w:ascii="Times New Roman" w:eastAsia="Times New Roman" w:hAnsi="Times New Roman" w:cs="Times New Roman"/>
          <w:color w:val="000000"/>
          <w:sz w:val="24"/>
          <w:szCs w:val="24"/>
        </w:rPr>
        <w:t xml:space="preserve"> of </w:t>
      </w:r>
      <w:r>
        <w:rPr>
          <w:rFonts w:ascii="Times New Roman" w:eastAsia="Times New Roman" w:hAnsi="Times New Roman" w:cs="Times New Roman"/>
          <w:i/>
          <w:color w:val="000000"/>
          <w:sz w:val="24"/>
          <w:szCs w:val="24"/>
        </w:rPr>
        <w:t>A. olfersioides</w:t>
      </w:r>
      <w:r>
        <w:rPr>
          <w:rFonts w:ascii="Times New Roman" w:eastAsia="Times New Roman" w:hAnsi="Times New Roman" w:cs="Times New Roman"/>
          <w:color w:val="000000"/>
          <w:sz w:val="24"/>
          <w:szCs w:val="24"/>
        </w:rPr>
        <w:t xml:space="preserve"> and its philopatric and territorial behavior, since the algorithm has relatively low rates of commission errors (Phillips et al. 2006). </w:t>
      </w:r>
      <w:r w:rsidR="0052412A">
        <w:rPr>
          <w:rFonts w:ascii="Times New Roman" w:eastAsia="Times New Roman" w:hAnsi="Times New Roman" w:cs="Times New Roman"/>
          <w:color w:val="000000"/>
          <w:sz w:val="24"/>
          <w:szCs w:val="24"/>
        </w:rPr>
        <w:t xml:space="preserve">Alternative </w:t>
      </w:r>
      <w:r>
        <w:rPr>
          <w:rFonts w:ascii="Times New Roman" w:eastAsia="Times New Roman" w:hAnsi="Times New Roman" w:cs="Times New Roman"/>
          <w:color w:val="000000"/>
          <w:sz w:val="24"/>
          <w:szCs w:val="24"/>
        </w:rPr>
        <w:t xml:space="preserve">algorithms </w:t>
      </w:r>
      <w:r w:rsidR="0052412A">
        <w:rPr>
          <w:rFonts w:ascii="Times New Roman" w:eastAsia="Times New Roman" w:hAnsi="Times New Roman" w:cs="Times New Roman"/>
          <w:color w:val="000000"/>
          <w:sz w:val="24"/>
          <w:szCs w:val="24"/>
        </w:rPr>
        <w:t>are prone</w:t>
      </w:r>
      <w:r>
        <w:rPr>
          <w:rFonts w:ascii="Times New Roman" w:eastAsia="Times New Roman" w:hAnsi="Times New Roman" w:cs="Times New Roman"/>
          <w:color w:val="000000"/>
          <w:sz w:val="24"/>
          <w:szCs w:val="24"/>
        </w:rPr>
        <w:t xml:space="preserve"> </w:t>
      </w:r>
      <w:r w:rsidR="0052412A">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z w:val="24"/>
          <w:szCs w:val="24"/>
        </w:rPr>
        <w:t>extrapolate areas of environmental suitability</w:t>
      </w:r>
      <w:r w:rsidR="0052412A">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z w:val="24"/>
          <w:szCs w:val="24"/>
        </w:rPr>
        <w:t xml:space="preserve"> are less suitable in studies with conservation </w:t>
      </w:r>
      <w:r w:rsidR="0052412A">
        <w:rPr>
          <w:rFonts w:ascii="Times New Roman" w:eastAsia="Times New Roman" w:hAnsi="Times New Roman" w:cs="Times New Roman"/>
          <w:color w:val="000000"/>
          <w:sz w:val="24"/>
          <w:szCs w:val="24"/>
        </w:rPr>
        <w:t>goals, where more conservative estimates of species distributions are preferred</w:t>
      </w:r>
      <w:r>
        <w:rPr>
          <w:rFonts w:ascii="Times New Roman" w:eastAsia="Times New Roman" w:hAnsi="Times New Roman" w:cs="Times New Roman"/>
          <w:color w:val="000000"/>
          <w:sz w:val="24"/>
          <w:szCs w:val="24"/>
        </w:rPr>
        <w:t xml:space="preserve"> (Aliaga-</w:t>
      </w:r>
      <w:proofErr w:type="spellStart"/>
      <w:r>
        <w:rPr>
          <w:rFonts w:ascii="Times New Roman" w:eastAsia="Times New Roman" w:hAnsi="Times New Roman" w:cs="Times New Roman"/>
          <w:color w:val="000000"/>
          <w:sz w:val="24"/>
          <w:szCs w:val="24"/>
        </w:rPr>
        <w:t>Samanez</w:t>
      </w:r>
      <w:proofErr w:type="spellEnd"/>
      <w:r>
        <w:rPr>
          <w:rFonts w:ascii="Times New Roman" w:eastAsia="Times New Roman" w:hAnsi="Times New Roman" w:cs="Times New Roman"/>
          <w:color w:val="000000"/>
          <w:sz w:val="24"/>
          <w:szCs w:val="24"/>
        </w:rPr>
        <w:t xml:space="preserve"> et al. 2019</w:t>
      </w:r>
      <w:r w:rsidR="00C214AF">
        <w:rPr>
          <w:rFonts w:ascii="Times New Roman" w:eastAsia="Times New Roman" w:hAnsi="Times New Roman" w:cs="Times New Roman"/>
          <w:color w:val="000000"/>
          <w:sz w:val="24"/>
          <w:szCs w:val="24"/>
        </w:rPr>
        <w:t>; Zurel et al. 2020</w:t>
      </w:r>
      <w:r>
        <w:rPr>
          <w:rFonts w:ascii="Times New Roman" w:eastAsia="Times New Roman" w:hAnsi="Times New Roman" w:cs="Times New Roman"/>
          <w:color w:val="000000"/>
          <w:sz w:val="24"/>
          <w:szCs w:val="24"/>
        </w:rPr>
        <w:t xml:space="preserve">; Ballesteros-Barrera et al. 2022). The model was performed with 16 occurrence records, 1000 background points, 25% of the data for training stage, and five replicates, using the entire </w:t>
      </w:r>
      <w:r w:rsidR="000B7F7D">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z w:val="24"/>
          <w:szCs w:val="24"/>
        </w:rPr>
        <w:t xml:space="preserve">razilian Northeast Region as background area. </w:t>
      </w:r>
      <w:r w:rsidR="00B07DB6">
        <w:rPr>
          <w:rFonts w:ascii="Times New Roman" w:eastAsia="Times New Roman" w:hAnsi="Times New Roman" w:cs="Times New Roman"/>
          <w:color w:val="000000"/>
          <w:sz w:val="24"/>
          <w:szCs w:val="24"/>
        </w:rPr>
        <w:t xml:space="preserve">This allowed the </w:t>
      </w:r>
      <w:r>
        <w:rPr>
          <w:rFonts w:ascii="Times New Roman" w:eastAsia="Times New Roman" w:hAnsi="Times New Roman" w:cs="Times New Roman"/>
          <w:color w:val="000000"/>
          <w:sz w:val="24"/>
          <w:szCs w:val="24"/>
        </w:rPr>
        <w:t>evalua</w:t>
      </w:r>
      <w:r w:rsidR="00B07DB6">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z w:val="24"/>
          <w:szCs w:val="24"/>
        </w:rPr>
        <w:t xml:space="preserve"> </w:t>
      </w:r>
      <w:r w:rsidR="00B07DB6">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z w:val="24"/>
          <w:szCs w:val="24"/>
        </w:rPr>
        <w:t>the predictive model</w:t>
      </w:r>
      <w:r w:rsidR="00B07DB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quality, as an adequate model for that species should not assume high environmental suitability in regions of the </w:t>
      </w:r>
      <w:r w:rsidR="000B7F7D">
        <w:rPr>
          <w:rFonts w:ascii="Times New Roman" w:eastAsia="Times New Roman" w:hAnsi="Times New Roman" w:cs="Times New Roman"/>
          <w:color w:val="000000"/>
          <w:sz w:val="24"/>
          <w:szCs w:val="24"/>
        </w:rPr>
        <w:t xml:space="preserve">South American Dry </w:t>
      </w:r>
      <w:r>
        <w:rPr>
          <w:rFonts w:ascii="Times New Roman" w:eastAsia="Times New Roman" w:hAnsi="Times New Roman" w:cs="Times New Roman"/>
          <w:color w:val="000000"/>
          <w:sz w:val="24"/>
          <w:szCs w:val="24"/>
        </w:rPr>
        <w:t xml:space="preserve">Diagonal, such as </w:t>
      </w:r>
      <w:r w:rsidR="00B07DB6">
        <w:rPr>
          <w:rFonts w:ascii="Times New Roman" w:eastAsia="Times New Roman" w:hAnsi="Times New Roman" w:cs="Times New Roman"/>
          <w:color w:val="000000"/>
          <w:sz w:val="24"/>
          <w:szCs w:val="24"/>
        </w:rPr>
        <w:t xml:space="preserve">in the </w:t>
      </w:r>
      <w:r>
        <w:rPr>
          <w:rFonts w:ascii="Times New Roman" w:eastAsia="Times New Roman" w:hAnsi="Times New Roman" w:cs="Times New Roman"/>
          <w:color w:val="000000"/>
          <w:sz w:val="24"/>
          <w:szCs w:val="24"/>
        </w:rPr>
        <w:t xml:space="preserve">Caatinga </w:t>
      </w:r>
      <w:r w:rsidR="000668AB">
        <w:rPr>
          <w:rFonts w:ascii="Times New Roman" w:eastAsia="Times New Roman" w:hAnsi="Times New Roman" w:cs="Times New Roman"/>
          <w:color w:val="000000"/>
          <w:sz w:val="24"/>
          <w:szCs w:val="24"/>
        </w:rPr>
        <w:t xml:space="preserve">and </w:t>
      </w:r>
      <w:proofErr w:type="spellStart"/>
      <w:r w:rsidR="000668AB">
        <w:rPr>
          <w:rFonts w:ascii="Times New Roman" w:eastAsia="Times New Roman" w:hAnsi="Times New Roman" w:cs="Times New Roman"/>
          <w:color w:val="000000"/>
          <w:sz w:val="24"/>
          <w:szCs w:val="24"/>
        </w:rPr>
        <w:t>Cerrado</w:t>
      </w:r>
      <w:proofErr w:type="spellEnd"/>
      <w:r w:rsidR="000668AB">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biome</w:t>
      </w:r>
      <w:r w:rsidR="000668AB">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Finally, the five replicates were adjusted in a single model, based on the value of the prediction index of Area Under the ROC Curve (AUC) (Manel et al. 2002), using the </w:t>
      </w:r>
      <w:proofErr w:type="gramStart"/>
      <w:r w:rsidRPr="000B7F7D">
        <w:rPr>
          <w:rFonts w:ascii="Times New Roman" w:eastAsia="Times New Roman" w:hAnsi="Times New Roman" w:cs="Times New Roman"/>
          <w:color w:val="000000"/>
          <w:sz w:val="24"/>
          <w:szCs w:val="24"/>
        </w:rPr>
        <w:t>ensemble(</w:t>
      </w:r>
      <w:proofErr w:type="gramEnd"/>
      <w:r w:rsidRPr="000B7F7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function</w:t>
      </w:r>
      <w:r w:rsidR="00B07DB6">
        <w:rPr>
          <w:rFonts w:ascii="Times New Roman" w:eastAsia="Times New Roman" w:hAnsi="Times New Roman" w:cs="Times New Roman"/>
          <w:color w:val="000000"/>
          <w:sz w:val="24"/>
          <w:szCs w:val="24"/>
        </w:rPr>
        <w:t xml:space="preserve"> of</w:t>
      </w:r>
      <w:r>
        <w:rPr>
          <w:rFonts w:ascii="Times New Roman" w:eastAsia="Times New Roman" w:hAnsi="Times New Roman" w:cs="Times New Roman"/>
          <w:color w:val="000000"/>
          <w:sz w:val="24"/>
          <w:szCs w:val="24"/>
        </w:rPr>
        <w:t xml:space="preserve"> the </w:t>
      </w:r>
      <w:proofErr w:type="spellStart"/>
      <w:r w:rsidRPr="000B7F7D">
        <w:rPr>
          <w:rFonts w:ascii="Times New Roman" w:eastAsia="Times New Roman" w:hAnsi="Times New Roman" w:cs="Times New Roman"/>
          <w:i/>
          <w:iCs/>
          <w:color w:val="000000"/>
          <w:sz w:val="24"/>
          <w:szCs w:val="24"/>
        </w:rPr>
        <w:t>sdm</w:t>
      </w:r>
      <w:proofErr w:type="spellEnd"/>
      <w:r>
        <w:rPr>
          <w:rFonts w:ascii="Times New Roman" w:eastAsia="Times New Roman" w:hAnsi="Times New Roman" w:cs="Times New Roman"/>
          <w:color w:val="000000"/>
          <w:sz w:val="24"/>
          <w:szCs w:val="24"/>
        </w:rPr>
        <w:t xml:space="preserve"> R package.</w:t>
      </w:r>
    </w:p>
    <w:p w14:paraId="1AE1975A" w14:textId="77777777" w:rsidR="00A16414" w:rsidRDefault="00A16414">
      <w:pPr>
        <w:pBdr>
          <w:top w:val="nil"/>
          <w:left w:val="nil"/>
          <w:bottom w:val="nil"/>
          <w:right w:val="nil"/>
          <w:between w:val="nil"/>
        </w:pBdr>
        <w:spacing w:line="360" w:lineRule="auto"/>
        <w:ind w:left="200" w:right="213" w:firstLine="720"/>
        <w:rPr>
          <w:rFonts w:ascii="Times New Roman" w:eastAsia="Times New Roman" w:hAnsi="Times New Roman" w:cs="Times New Roman"/>
          <w:color w:val="000000"/>
          <w:sz w:val="24"/>
          <w:szCs w:val="24"/>
        </w:rPr>
      </w:pPr>
    </w:p>
    <w:p w14:paraId="5B781210" w14:textId="77777777" w:rsidR="00A16414" w:rsidRDefault="00A16414">
      <w:pPr>
        <w:pBdr>
          <w:top w:val="nil"/>
          <w:left w:val="nil"/>
          <w:bottom w:val="nil"/>
          <w:right w:val="nil"/>
          <w:between w:val="nil"/>
        </w:pBdr>
        <w:spacing w:line="360" w:lineRule="auto"/>
        <w:ind w:left="200" w:right="213" w:firstLine="720"/>
        <w:rPr>
          <w:rFonts w:ascii="Times New Roman" w:eastAsia="Times New Roman" w:hAnsi="Times New Roman" w:cs="Times New Roman"/>
          <w:color w:val="000000"/>
          <w:sz w:val="24"/>
          <w:szCs w:val="24"/>
        </w:rPr>
      </w:pPr>
    </w:p>
    <w:p w14:paraId="2859DCC3" w14:textId="40AEB373" w:rsidR="00A16414" w:rsidRDefault="00AF1AE6">
      <w:pPr>
        <w:pStyle w:val="Ttulo2"/>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Model evaluation</w:t>
      </w:r>
    </w:p>
    <w:p w14:paraId="1A76DC5D" w14:textId="77777777" w:rsidR="00A16414" w:rsidRDefault="00A16414"/>
    <w:p w14:paraId="5CF0A61D" w14:textId="386D2CAF" w:rsidR="00A16414" w:rsidRDefault="000B7F7D">
      <w:pPr>
        <w:pBdr>
          <w:top w:val="nil"/>
          <w:left w:val="nil"/>
          <w:bottom w:val="nil"/>
          <w:right w:val="nil"/>
          <w:between w:val="nil"/>
        </w:pBdr>
        <w:spacing w:line="360" w:lineRule="auto"/>
        <w:ind w:left="200" w:right="213"/>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We used</w:t>
      </w:r>
      <w:r>
        <w:rPr>
          <w:rFonts w:ascii="Times New Roman" w:eastAsia="Times New Roman" w:hAnsi="Times New Roman" w:cs="Times New Roman"/>
          <w:color w:val="000000"/>
          <w:sz w:val="24"/>
          <w:szCs w:val="24"/>
        </w:rPr>
        <w:t xml:space="preserve"> AUC and True Skill Statistic (TSS) (Allouche et al. 2006) as criteria to estimate the model</w:t>
      </w:r>
      <w:r w:rsidR="00B07DB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predictive accuracy, using the </w:t>
      </w:r>
      <w:proofErr w:type="spellStart"/>
      <w:proofErr w:type="gramStart"/>
      <w:r>
        <w:rPr>
          <w:rFonts w:ascii="Times New Roman" w:eastAsia="Times New Roman" w:hAnsi="Times New Roman" w:cs="Times New Roman"/>
          <w:color w:val="000000"/>
          <w:sz w:val="24"/>
          <w:szCs w:val="24"/>
        </w:rPr>
        <w:t>sdm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function, both implemented in the </w:t>
      </w:r>
      <w:proofErr w:type="spellStart"/>
      <w:r w:rsidRPr="000B7F7D">
        <w:rPr>
          <w:rFonts w:ascii="Times New Roman" w:eastAsia="Times New Roman" w:hAnsi="Times New Roman" w:cs="Times New Roman"/>
          <w:i/>
          <w:iCs/>
          <w:color w:val="000000"/>
          <w:sz w:val="24"/>
          <w:szCs w:val="24"/>
        </w:rPr>
        <w:t>sdm</w:t>
      </w:r>
      <w:proofErr w:type="spellEnd"/>
      <w:r>
        <w:rPr>
          <w:rFonts w:ascii="Times New Roman" w:eastAsia="Times New Roman" w:hAnsi="Times New Roman" w:cs="Times New Roman"/>
          <w:color w:val="000000"/>
          <w:sz w:val="24"/>
          <w:szCs w:val="24"/>
        </w:rPr>
        <w:t xml:space="preserve"> R package. Then, </w:t>
      </w:r>
      <w:proofErr w:type="gramStart"/>
      <w:r>
        <w:rPr>
          <w:rFonts w:ascii="Times New Roman" w:eastAsia="Times New Roman" w:hAnsi="Times New Roman" w:cs="Times New Roman"/>
          <w:color w:val="000000"/>
          <w:sz w:val="24"/>
          <w:szCs w:val="24"/>
        </w:rPr>
        <w:t>a</w:t>
      </w:r>
      <w:r w:rsidR="00EE65C7">
        <w:rPr>
          <w:rFonts w:ascii="Times New Roman" w:eastAsia="Times New Roman" w:hAnsi="Times New Roman" w:cs="Times New Roman"/>
          <w:color w:val="000000"/>
          <w:sz w:val="24"/>
          <w:szCs w:val="24"/>
        </w:rPr>
        <w:t>n</w:t>
      </w:r>
      <w:proofErr w:type="gramEnd"/>
      <w:r>
        <w:rPr>
          <w:rFonts w:ascii="Times New Roman" w:eastAsia="Times New Roman" w:hAnsi="Times New Roman" w:cs="Times New Roman"/>
          <w:color w:val="000000"/>
          <w:sz w:val="24"/>
          <w:szCs w:val="24"/>
        </w:rPr>
        <w:t xml:space="preserve"> histogram was made with habitat suitability </w:t>
      </w:r>
      <w:r w:rsidR="00EE65C7">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z w:val="24"/>
          <w:szCs w:val="24"/>
        </w:rPr>
        <w:t xml:space="preserve">pixels data. This analysis was performed to estimate the distribution of the habitat suitability </w:t>
      </w:r>
      <w:r w:rsidR="00EE65C7">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z w:val="24"/>
          <w:szCs w:val="24"/>
        </w:rPr>
        <w:t>values</w:t>
      </w:r>
      <w:r w:rsidR="00F3288D">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z w:val="24"/>
          <w:szCs w:val="24"/>
        </w:rPr>
        <w:t xml:space="preserve"> to</w:t>
      </w:r>
      <w:r w:rsidR="00F3288D">
        <w:rPr>
          <w:rFonts w:ascii="Times New Roman" w:eastAsia="Times New Roman" w:hAnsi="Times New Roman" w:cs="Times New Roman"/>
          <w:color w:val="000000"/>
          <w:sz w:val="24"/>
          <w:szCs w:val="24"/>
        </w:rPr>
        <w:t xml:space="preserve"> evaluate</w:t>
      </w:r>
      <w:r>
        <w:rPr>
          <w:rFonts w:ascii="Times New Roman" w:eastAsia="Times New Roman" w:hAnsi="Times New Roman" w:cs="Times New Roman"/>
          <w:color w:val="000000"/>
          <w:sz w:val="24"/>
          <w:szCs w:val="24"/>
        </w:rPr>
        <w:t xml:space="preserve"> which range of values was the most frequent. Possible interpretations of the result of this analysis would be:</w:t>
      </w:r>
    </w:p>
    <w:p w14:paraId="17218792" w14:textId="7E1C6585" w:rsidR="00A16414" w:rsidRDefault="00AF1AE6">
      <w:pPr>
        <w:numPr>
          <w:ilvl w:val="0"/>
          <w:numId w:val="1"/>
        </w:numPr>
        <w:pBdr>
          <w:top w:val="nil"/>
          <w:left w:val="nil"/>
          <w:bottom w:val="nil"/>
          <w:right w:val="nil"/>
          <w:between w:val="nil"/>
        </w:pBdr>
        <w:spacing w:line="360" w:lineRule="auto"/>
        <w:ind w:right="2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Negative unimodal distribution: a small percentage of the areas in the </w:t>
      </w:r>
      <w:r w:rsidR="00F3288D">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z w:val="24"/>
          <w:szCs w:val="24"/>
        </w:rPr>
        <w:t xml:space="preserve">razilian Northeast are suitable for the occurrence of </w:t>
      </w:r>
      <w:r>
        <w:rPr>
          <w:rFonts w:ascii="Times New Roman" w:eastAsia="Times New Roman" w:hAnsi="Times New Roman" w:cs="Times New Roman"/>
          <w:i/>
          <w:color w:val="000000"/>
          <w:sz w:val="24"/>
          <w:szCs w:val="24"/>
        </w:rPr>
        <w:t xml:space="preserve">A. </w:t>
      </w:r>
      <w:proofErr w:type="gramStart"/>
      <w:r>
        <w:rPr>
          <w:rFonts w:ascii="Times New Roman" w:eastAsia="Times New Roman" w:hAnsi="Times New Roman" w:cs="Times New Roman"/>
          <w:i/>
          <w:color w:val="000000"/>
          <w:sz w:val="24"/>
          <w:szCs w:val="24"/>
        </w:rPr>
        <w:t>olfersioides</w:t>
      </w:r>
      <w:r>
        <w:rPr>
          <w:rFonts w:ascii="Times New Roman" w:eastAsia="Times New Roman" w:hAnsi="Times New Roman" w:cs="Times New Roman"/>
          <w:color w:val="000000"/>
          <w:sz w:val="24"/>
          <w:szCs w:val="24"/>
        </w:rPr>
        <w:t>;</w:t>
      </w:r>
      <w:proofErr w:type="gramEnd"/>
    </w:p>
    <w:p w14:paraId="7C5AA821" w14:textId="0B7ACC18" w:rsidR="00A16414" w:rsidRDefault="00AF1AE6">
      <w:pPr>
        <w:numPr>
          <w:ilvl w:val="0"/>
          <w:numId w:val="1"/>
        </w:numPr>
        <w:pBdr>
          <w:top w:val="nil"/>
          <w:left w:val="nil"/>
          <w:bottom w:val="nil"/>
          <w:right w:val="nil"/>
          <w:between w:val="nil"/>
        </w:pBdr>
        <w:spacing w:line="360" w:lineRule="auto"/>
        <w:ind w:right="2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Gaussian distribution: a small and great percentage of the areas of the </w:t>
      </w:r>
      <w:r w:rsidR="00F3288D">
        <w:rPr>
          <w:rFonts w:ascii="Times New Roman" w:eastAsia="Times New Roman" w:hAnsi="Times New Roman" w:cs="Times New Roman"/>
          <w:color w:val="000000"/>
          <w:sz w:val="24"/>
          <w:szCs w:val="24"/>
        </w:rPr>
        <w:t>Brazilian</w:t>
      </w:r>
      <w:r>
        <w:rPr>
          <w:rFonts w:ascii="Times New Roman" w:eastAsia="Times New Roman" w:hAnsi="Times New Roman" w:cs="Times New Roman"/>
          <w:color w:val="000000"/>
          <w:sz w:val="24"/>
          <w:szCs w:val="24"/>
        </w:rPr>
        <w:t xml:space="preserve"> Northeast are low and high suitable for ecological niche of </w:t>
      </w:r>
      <w:r>
        <w:rPr>
          <w:rFonts w:ascii="Times New Roman" w:eastAsia="Times New Roman" w:hAnsi="Times New Roman" w:cs="Times New Roman"/>
          <w:i/>
          <w:color w:val="000000"/>
          <w:sz w:val="24"/>
          <w:szCs w:val="24"/>
        </w:rPr>
        <w:t>A. olfersioides</w:t>
      </w:r>
      <w:r>
        <w:rPr>
          <w:rFonts w:ascii="Times New Roman" w:eastAsia="Times New Roman" w:hAnsi="Times New Roman" w:cs="Times New Roman"/>
          <w:color w:val="000000"/>
          <w:sz w:val="24"/>
          <w:szCs w:val="24"/>
        </w:rPr>
        <w:t xml:space="preserve">, but a high percentage of these areas have median suitability </w:t>
      </w:r>
      <w:proofErr w:type="gramStart"/>
      <w:r>
        <w:rPr>
          <w:rFonts w:ascii="Times New Roman" w:eastAsia="Times New Roman" w:hAnsi="Times New Roman" w:cs="Times New Roman"/>
          <w:color w:val="000000"/>
          <w:sz w:val="24"/>
          <w:szCs w:val="24"/>
        </w:rPr>
        <w:t>values;</w:t>
      </w:r>
      <w:proofErr w:type="gramEnd"/>
    </w:p>
    <w:p w14:paraId="3CF0EDC1" w14:textId="7CC8C682" w:rsidR="00A16414" w:rsidRDefault="00AF1AE6">
      <w:pPr>
        <w:numPr>
          <w:ilvl w:val="0"/>
          <w:numId w:val="1"/>
        </w:numPr>
        <w:pBdr>
          <w:top w:val="nil"/>
          <w:left w:val="nil"/>
          <w:bottom w:val="nil"/>
          <w:right w:val="nil"/>
          <w:between w:val="nil"/>
        </w:pBdr>
        <w:spacing w:line="360" w:lineRule="auto"/>
        <w:ind w:right="2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Positive unimodal distribution: a large percentage of the areas of the </w:t>
      </w:r>
      <w:r w:rsidR="00F3288D">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z w:val="24"/>
          <w:szCs w:val="24"/>
        </w:rPr>
        <w:t xml:space="preserve">razilian Northeast are suitable for the occurrence of </w:t>
      </w:r>
      <w:r>
        <w:rPr>
          <w:rFonts w:ascii="Times New Roman" w:eastAsia="Times New Roman" w:hAnsi="Times New Roman" w:cs="Times New Roman"/>
          <w:i/>
          <w:color w:val="000000"/>
          <w:sz w:val="24"/>
          <w:szCs w:val="24"/>
        </w:rPr>
        <w:t>A. olfersioides</w:t>
      </w:r>
      <w:r>
        <w:rPr>
          <w:rFonts w:ascii="Times New Roman" w:eastAsia="Times New Roman" w:hAnsi="Times New Roman" w:cs="Times New Roman"/>
          <w:color w:val="000000"/>
          <w:sz w:val="24"/>
          <w:szCs w:val="24"/>
        </w:rPr>
        <w:t>.</w:t>
      </w:r>
    </w:p>
    <w:p w14:paraId="01DDD105" w14:textId="77777777" w:rsidR="00A16414" w:rsidRDefault="00A16414">
      <w:pPr>
        <w:pBdr>
          <w:top w:val="nil"/>
          <w:left w:val="nil"/>
          <w:bottom w:val="nil"/>
          <w:right w:val="nil"/>
          <w:between w:val="nil"/>
        </w:pBdr>
        <w:spacing w:line="360" w:lineRule="auto"/>
        <w:ind w:right="213"/>
        <w:rPr>
          <w:rFonts w:ascii="Times New Roman" w:eastAsia="Times New Roman" w:hAnsi="Times New Roman" w:cs="Times New Roman"/>
          <w:color w:val="000000"/>
          <w:sz w:val="24"/>
          <w:szCs w:val="24"/>
        </w:rPr>
      </w:pPr>
    </w:p>
    <w:p w14:paraId="297AECBC" w14:textId="6220E3F5" w:rsidR="00A16414" w:rsidRPr="00054910" w:rsidRDefault="00AF1AE6" w:rsidP="00054910">
      <w:pPr>
        <w:pBdr>
          <w:top w:val="nil"/>
          <w:left w:val="nil"/>
          <w:bottom w:val="nil"/>
          <w:right w:val="nil"/>
          <w:between w:val="nil"/>
        </w:pBdr>
        <w:spacing w:line="360" w:lineRule="auto"/>
        <w:ind w:left="200" w:right="2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estimate which variables were most important for the model</w:t>
      </w:r>
      <w:r w:rsidR="004424AC">
        <w:rPr>
          <w:rFonts w:ascii="Times New Roman" w:eastAsia="Times New Roman" w:hAnsi="Times New Roman" w:cs="Times New Roman"/>
          <w:color w:val="000000"/>
          <w:sz w:val="24"/>
          <w:szCs w:val="24"/>
        </w:rPr>
        <w:t xml:space="preserve"> we used the</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getVarImp</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function</w:t>
      </w:r>
      <w:r w:rsidR="004424AC">
        <w:rPr>
          <w:rFonts w:ascii="Times New Roman" w:eastAsia="Times New Roman" w:hAnsi="Times New Roman" w:cs="Times New Roman"/>
          <w:color w:val="000000"/>
          <w:sz w:val="24"/>
          <w:szCs w:val="24"/>
        </w:rPr>
        <w:t xml:space="preserve"> of the</w:t>
      </w:r>
      <w:r>
        <w:rPr>
          <w:rFonts w:ascii="Times New Roman" w:eastAsia="Times New Roman" w:hAnsi="Times New Roman" w:cs="Times New Roman"/>
          <w:color w:val="000000"/>
          <w:sz w:val="24"/>
          <w:szCs w:val="24"/>
        </w:rPr>
        <w:t xml:space="preserve"> </w:t>
      </w:r>
      <w:proofErr w:type="spellStart"/>
      <w:r w:rsidRPr="004424AC">
        <w:rPr>
          <w:rFonts w:ascii="Times New Roman" w:eastAsia="Times New Roman" w:hAnsi="Times New Roman" w:cs="Times New Roman"/>
          <w:i/>
          <w:iCs/>
          <w:color w:val="000000"/>
          <w:sz w:val="24"/>
          <w:szCs w:val="24"/>
        </w:rPr>
        <w:t>sdm</w:t>
      </w:r>
      <w:proofErr w:type="spellEnd"/>
      <w:r w:rsidRPr="004424AC">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color w:val="000000"/>
          <w:sz w:val="24"/>
          <w:szCs w:val="24"/>
        </w:rPr>
        <w:t xml:space="preserve">R package. </w:t>
      </w:r>
      <w:r w:rsidR="004424AC">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n order to estimate which predictor</w:t>
      </w:r>
      <w:r w:rsidR="004424A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generate</w:t>
      </w:r>
      <w:ins w:id="5" w:author="Pedro Simoes" w:date="2024-06-03T15:51:00Z" w16du:dateUtc="2024-06-03T18:51:00Z">
        <w:r w:rsidR="00F3288D">
          <w:rPr>
            <w:rFonts w:ascii="Times New Roman" w:eastAsia="Times New Roman" w:hAnsi="Times New Roman" w:cs="Times New Roman"/>
            <w:color w:val="000000"/>
            <w:sz w:val="24"/>
            <w:szCs w:val="24"/>
          </w:rPr>
          <w:t>d</w:t>
        </w:r>
      </w:ins>
      <w:r>
        <w:rPr>
          <w:rFonts w:ascii="Times New Roman" w:eastAsia="Times New Roman" w:hAnsi="Times New Roman" w:cs="Times New Roman"/>
          <w:color w:val="000000"/>
          <w:sz w:val="24"/>
          <w:szCs w:val="24"/>
        </w:rPr>
        <w:t xml:space="preserve"> the </w:t>
      </w:r>
      <w:r w:rsidR="00EE65C7">
        <w:rPr>
          <w:rFonts w:ascii="Times New Roman" w:eastAsia="Times New Roman" w:hAnsi="Times New Roman" w:cs="Times New Roman"/>
          <w:color w:val="000000"/>
          <w:sz w:val="24"/>
          <w:szCs w:val="24"/>
        </w:rPr>
        <w:t>highest</w:t>
      </w:r>
      <w:r>
        <w:rPr>
          <w:rFonts w:ascii="Times New Roman" w:eastAsia="Times New Roman" w:hAnsi="Times New Roman" w:cs="Times New Roman"/>
          <w:color w:val="000000"/>
          <w:sz w:val="24"/>
          <w:szCs w:val="24"/>
        </w:rPr>
        <w:t xml:space="preserve"> response in the model, an exploratory analysis of the response curve was performed, using the </w:t>
      </w:r>
      <w:proofErr w:type="spellStart"/>
      <w:proofErr w:type="gramStart"/>
      <w:r>
        <w:rPr>
          <w:rFonts w:ascii="Times New Roman" w:eastAsia="Times New Roman" w:hAnsi="Times New Roman" w:cs="Times New Roman"/>
          <w:color w:val="000000"/>
          <w:sz w:val="24"/>
          <w:szCs w:val="24"/>
        </w:rPr>
        <w:lastRenderedPageBreak/>
        <w:t>rcurve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function</w:t>
      </w:r>
      <w:r w:rsidR="004424AC">
        <w:rPr>
          <w:rFonts w:ascii="Times New Roman" w:eastAsia="Times New Roman" w:hAnsi="Times New Roman" w:cs="Times New Roman"/>
          <w:color w:val="000000"/>
          <w:sz w:val="24"/>
          <w:szCs w:val="24"/>
        </w:rPr>
        <w:t xml:space="preserve"> of </w:t>
      </w:r>
      <w:proofErr w:type="spellStart"/>
      <w:r w:rsidR="004424AC" w:rsidRPr="004424AC">
        <w:rPr>
          <w:rFonts w:ascii="Times New Roman" w:eastAsia="Times New Roman" w:hAnsi="Times New Roman" w:cs="Times New Roman"/>
          <w:i/>
          <w:iCs/>
          <w:color w:val="000000"/>
          <w:sz w:val="24"/>
          <w:szCs w:val="24"/>
        </w:rPr>
        <w:t>sdm</w:t>
      </w:r>
      <w:proofErr w:type="spellEnd"/>
      <w:r>
        <w:rPr>
          <w:rFonts w:ascii="Times New Roman" w:eastAsia="Times New Roman" w:hAnsi="Times New Roman" w:cs="Times New Roman"/>
          <w:color w:val="000000"/>
          <w:sz w:val="24"/>
          <w:szCs w:val="24"/>
        </w:rPr>
        <w:t>. Thi</w:t>
      </w:r>
      <w:r w:rsidR="004424AC">
        <w:rPr>
          <w:rFonts w:ascii="Times New Roman" w:eastAsia="Times New Roman" w:hAnsi="Times New Roman" w:cs="Times New Roman"/>
          <w:color w:val="000000"/>
          <w:sz w:val="24"/>
          <w:szCs w:val="24"/>
        </w:rPr>
        <w:t>s allowed us to evaluate what</w:t>
      </w:r>
      <w:r>
        <w:rPr>
          <w:rFonts w:ascii="Times New Roman" w:eastAsia="Times New Roman" w:hAnsi="Times New Roman" w:cs="Times New Roman"/>
          <w:color w:val="000000"/>
          <w:sz w:val="24"/>
          <w:szCs w:val="24"/>
        </w:rPr>
        <w:t xml:space="preserve"> range of the predictors</w:t>
      </w:r>
      <w:r w:rsidR="004424AC">
        <w:rPr>
          <w:rFonts w:ascii="Times New Roman" w:eastAsia="Times New Roman" w:hAnsi="Times New Roman" w:cs="Times New Roman"/>
          <w:color w:val="000000"/>
          <w:sz w:val="24"/>
          <w:szCs w:val="24"/>
        </w:rPr>
        <w:t xml:space="preserve"> were</w:t>
      </w:r>
      <w:r>
        <w:rPr>
          <w:rFonts w:ascii="Times New Roman" w:eastAsia="Times New Roman" w:hAnsi="Times New Roman" w:cs="Times New Roman"/>
          <w:color w:val="000000"/>
          <w:sz w:val="24"/>
          <w:szCs w:val="24"/>
        </w:rPr>
        <w:t xml:space="preserve"> </w:t>
      </w:r>
      <w:r w:rsidR="004424AC">
        <w:rPr>
          <w:rFonts w:ascii="Times New Roman" w:eastAsia="Times New Roman" w:hAnsi="Times New Roman" w:cs="Times New Roman"/>
          <w:color w:val="000000"/>
          <w:sz w:val="24"/>
          <w:szCs w:val="24"/>
        </w:rPr>
        <w:t xml:space="preserve">associated with </w:t>
      </w:r>
      <w:r w:rsidR="00F3288D">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 xml:space="preserve">highest values </w:t>
      </w:r>
      <w:r w:rsidR="004424AC">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z w:val="24"/>
          <w:szCs w:val="24"/>
        </w:rPr>
        <w:t>environmental suitability</w:t>
      </w:r>
      <w:r w:rsidR="004424AC">
        <w:rPr>
          <w:rFonts w:ascii="Times New Roman" w:eastAsia="Times New Roman" w:hAnsi="Times New Roman" w:cs="Times New Roman"/>
          <w:color w:val="000000"/>
          <w:sz w:val="24"/>
          <w:szCs w:val="24"/>
        </w:rPr>
        <w:t xml:space="preserve"> predicted by the models</w:t>
      </w:r>
      <w:r>
        <w:rPr>
          <w:rFonts w:ascii="Times New Roman" w:eastAsia="Times New Roman" w:hAnsi="Times New Roman" w:cs="Times New Roman"/>
          <w:color w:val="000000"/>
          <w:sz w:val="24"/>
          <w:szCs w:val="24"/>
        </w:rPr>
        <w:t>.</w:t>
      </w:r>
    </w:p>
    <w:p w14:paraId="24AC5C48" w14:textId="77777777" w:rsidR="009A3B00" w:rsidRDefault="009A3B00" w:rsidP="00054910">
      <w:pPr>
        <w:pBdr>
          <w:top w:val="nil"/>
          <w:left w:val="nil"/>
          <w:bottom w:val="nil"/>
          <w:right w:val="nil"/>
          <w:between w:val="nil"/>
        </w:pBdr>
        <w:spacing w:line="362" w:lineRule="auto"/>
        <w:ind w:right="216"/>
        <w:rPr>
          <w:rFonts w:ascii="Times New Roman" w:hAnsi="Times New Roman" w:cs="Times New Roman"/>
          <w:b/>
          <w:bCs/>
          <w:sz w:val="24"/>
          <w:szCs w:val="24"/>
        </w:rPr>
      </w:pPr>
    </w:p>
    <w:p w14:paraId="18F4FF58" w14:textId="31F1CF59" w:rsidR="00054910" w:rsidRPr="00054910" w:rsidRDefault="00054910" w:rsidP="00054910">
      <w:pPr>
        <w:pBdr>
          <w:top w:val="nil"/>
          <w:left w:val="nil"/>
          <w:bottom w:val="nil"/>
          <w:right w:val="nil"/>
          <w:between w:val="nil"/>
        </w:pBdr>
        <w:spacing w:line="362" w:lineRule="auto"/>
        <w:ind w:right="216"/>
        <w:rPr>
          <w:rFonts w:ascii="Times New Roman" w:hAnsi="Times New Roman" w:cs="Times New Roman"/>
          <w:b/>
          <w:bCs/>
          <w:i/>
          <w:iCs/>
          <w:sz w:val="24"/>
          <w:szCs w:val="24"/>
        </w:rPr>
      </w:pPr>
      <w:r w:rsidRPr="00054910">
        <w:rPr>
          <w:rFonts w:ascii="Times New Roman" w:hAnsi="Times New Roman" w:cs="Times New Roman"/>
          <w:b/>
          <w:bCs/>
          <w:sz w:val="24"/>
          <w:szCs w:val="24"/>
        </w:rPr>
        <w:t>Allobates olfersioides</w:t>
      </w:r>
      <w:r w:rsidRPr="00054910">
        <w:rPr>
          <w:rFonts w:ascii="Times New Roman" w:hAnsi="Times New Roman" w:cs="Times New Roman"/>
          <w:b/>
          <w:bCs/>
          <w:i/>
          <w:iCs/>
          <w:sz w:val="24"/>
          <w:szCs w:val="24"/>
        </w:rPr>
        <w:t xml:space="preserve"> distribution</w:t>
      </w:r>
    </w:p>
    <w:p w14:paraId="2A8FF562" w14:textId="77777777" w:rsidR="00054910" w:rsidRPr="00054910" w:rsidRDefault="00054910" w:rsidP="00054910">
      <w:pPr>
        <w:pBdr>
          <w:top w:val="nil"/>
          <w:left w:val="nil"/>
          <w:bottom w:val="nil"/>
          <w:right w:val="nil"/>
          <w:between w:val="nil"/>
        </w:pBdr>
        <w:spacing w:line="362" w:lineRule="auto"/>
        <w:ind w:right="216"/>
        <w:rPr>
          <w:rFonts w:ascii="Times New Roman" w:hAnsi="Times New Roman" w:cs="Times New Roman"/>
          <w:sz w:val="24"/>
          <w:szCs w:val="24"/>
        </w:rPr>
      </w:pPr>
    </w:p>
    <w:p w14:paraId="22670055" w14:textId="0AE921F3" w:rsidR="00054910" w:rsidRDefault="00054910" w:rsidP="00054910">
      <w:pPr>
        <w:pBdr>
          <w:top w:val="nil"/>
          <w:left w:val="nil"/>
          <w:bottom w:val="nil"/>
          <w:right w:val="nil"/>
          <w:between w:val="nil"/>
        </w:pBdr>
        <w:spacing w:line="362" w:lineRule="auto"/>
        <w:ind w:right="216"/>
        <w:rPr>
          <w:rFonts w:ascii="Times New Roman" w:eastAsia="Times New Roman" w:hAnsi="Times New Roman" w:cs="Times New Roman"/>
          <w:color w:val="000000"/>
          <w:sz w:val="24"/>
          <w:szCs w:val="24"/>
        </w:rPr>
      </w:pPr>
      <w:r w:rsidRPr="00FB1B41">
        <w:rPr>
          <w:rFonts w:ascii="Times New Roman" w:eastAsia="Times New Roman" w:hAnsi="Times New Roman" w:cs="Times New Roman"/>
          <w:color w:val="000000"/>
          <w:sz w:val="24"/>
          <w:szCs w:val="24"/>
        </w:rPr>
        <w:t>The areas in the background with an environmental suitability ≥</w:t>
      </w:r>
      <w:r w:rsidR="00BC1369">
        <w:rPr>
          <w:rFonts w:ascii="Times New Roman" w:eastAsia="Times New Roman" w:hAnsi="Times New Roman" w:cs="Times New Roman"/>
          <w:color w:val="000000"/>
          <w:sz w:val="24"/>
          <w:szCs w:val="24"/>
        </w:rPr>
        <w:t xml:space="preserve"> </w:t>
      </w:r>
      <w:r w:rsidR="00A37B09">
        <w:rPr>
          <w:rFonts w:ascii="Times New Roman" w:eastAsia="Times New Roman" w:hAnsi="Times New Roman" w:cs="Times New Roman"/>
          <w:color w:val="000000"/>
          <w:sz w:val="24"/>
          <w:szCs w:val="24"/>
        </w:rPr>
        <w:t>75</w:t>
      </w:r>
      <w:r w:rsidRPr="00FB1B41">
        <w:rPr>
          <w:rFonts w:ascii="Times New Roman" w:eastAsia="Times New Roman" w:hAnsi="Times New Roman" w:cs="Times New Roman"/>
          <w:color w:val="000000"/>
          <w:sz w:val="24"/>
          <w:szCs w:val="24"/>
        </w:rPr>
        <w:t xml:space="preserve">% were transformed into a geospatial polygon file, through the </w:t>
      </w:r>
      <w:r w:rsidRPr="00703DF4">
        <w:rPr>
          <w:rFonts w:ascii="Times New Roman" w:eastAsia="Times New Roman" w:hAnsi="Times New Roman" w:cs="Times New Roman"/>
          <w:i/>
          <w:iCs/>
          <w:color w:val="000000"/>
          <w:sz w:val="24"/>
          <w:szCs w:val="24"/>
        </w:rPr>
        <w:t>raster</w:t>
      </w:r>
      <w:r w:rsidRPr="00FB1B41">
        <w:rPr>
          <w:rFonts w:ascii="Times New Roman" w:eastAsia="Times New Roman" w:hAnsi="Times New Roman" w:cs="Times New Roman"/>
          <w:color w:val="000000"/>
          <w:sz w:val="24"/>
          <w:szCs w:val="24"/>
        </w:rPr>
        <w:t xml:space="preserve"> </w:t>
      </w:r>
      <w:r w:rsidR="00703DF4">
        <w:rPr>
          <w:rFonts w:ascii="Times New Roman" w:eastAsia="Times New Roman" w:hAnsi="Times New Roman" w:cs="Times New Roman"/>
          <w:color w:val="000000"/>
          <w:sz w:val="24"/>
          <w:szCs w:val="24"/>
        </w:rPr>
        <w:t>(</w:t>
      </w:r>
      <w:proofErr w:type="spellStart"/>
      <w:r w:rsidR="00703DF4">
        <w:rPr>
          <w:rFonts w:ascii="Times New Roman" w:eastAsia="Times New Roman" w:hAnsi="Times New Roman" w:cs="Times New Roman"/>
          <w:color w:val="000000"/>
          <w:sz w:val="24"/>
          <w:szCs w:val="24"/>
        </w:rPr>
        <w:t>Hijimans</w:t>
      </w:r>
      <w:proofErr w:type="spellEnd"/>
      <w:r w:rsidR="00703DF4">
        <w:rPr>
          <w:rFonts w:ascii="Times New Roman" w:eastAsia="Times New Roman" w:hAnsi="Times New Roman" w:cs="Times New Roman"/>
          <w:color w:val="000000"/>
          <w:sz w:val="24"/>
          <w:szCs w:val="24"/>
        </w:rPr>
        <w:t xml:space="preserve"> 2023</w:t>
      </w:r>
      <w:r w:rsidR="00F93B84">
        <w:rPr>
          <w:rFonts w:ascii="Times New Roman" w:eastAsia="Times New Roman" w:hAnsi="Times New Roman" w:cs="Times New Roman"/>
          <w:color w:val="000000"/>
          <w:sz w:val="24"/>
          <w:szCs w:val="24"/>
        </w:rPr>
        <w:t>d</w:t>
      </w:r>
      <w:r w:rsidR="00703DF4">
        <w:rPr>
          <w:rFonts w:ascii="Times New Roman" w:eastAsia="Times New Roman" w:hAnsi="Times New Roman" w:cs="Times New Roman"/>
          <w:color w:val="000000"/>
          <w:sz w:val="24"/>
          <w:szCs w:val="24"/>
        </w:rPr>
        <w:t xml:space="preserve">) </w:t>
      </w:r>
      <w:r w:rsidRPr="00FB1B41">
        <w:rPr>
          <w:rFonts w:ascii="Times New Roman" w:eastAsia="Times New Roman" w:hAnsi="Times New Roman" w:cs="Times New Roman"/>
          <w:color w:val="000000"/>
          <w:sz w:val="24"/>
          <w:szCs w:val="24"/>
        </w:rPr>
        <w:t xml:space="preserve">and </w:t>
      </w:r>
      <w:r w:rsidR="00703DF4" w:rsidRPr="00703DF4">
        <w:rPr>
          <w:rFonts w:ascii="Times New Roman" w:eastAsia="Times New Roman" w:hAnsi="Times New Roman" w:cs="Times New Roman"/>
          <w:i/>
          <w:iCs/>
          <w:color w:val="000000"/>
          <w:sz w:val="24"/>
          <w:szCs w:val="24"/>
        </w:rPr>
        <w:t>sf</w:t>
      </w:r>
      <w:r w:rsidR="00703DF4" w:rsidRPr="00FB1B41">
        <w:rPr>
          <w:rFonts w:ascii="Times New Roman" w:eastAsia="Times New Roman" w:hAnsi="Times New Roman" w:cs="Times New Roman"/>
          <w:color w:val="000000"/>
          <w:sz w:val="24"/>
          <w:szCs w:val="24"/>
        </w:rPr>
        <w:t xml:space="preserve"> </w:t>
      </w:r>
      <w:r w:rsidR="00703DF4">
        <w:rPr>
          <w:rFonts w:ascii="Times New Roman" w:eastAsia="Times New Roman" w:hAnsi="Times New Roman" w:cs="Times New Roman"/>
          <w:color w:val="000000"/>
          <w:sz w:val="24"/>
          <w:szCs w:val="24"/>
        </w:rPr>
        <w:t>R</w:t>
      </w:r>
      <w:r w:rsidRPr="00FB1B41">
        <w:rPr>
          <w:rFonts w:ascii="Times New Roman" w:eastAsia="Times New Roman" w:hAnsi="Times New Roman" w:cs="Times New Roman"/>
          <w:color w:val="000000"/>
          <w:sz w:val="24"/>
          <w:szCs w:val="24"/>
        </w:rPr>
        <w:t xml:space="preserve"> package. The choice of this threshold value was because it is a separation value with fewer omission errors and with fewer extrapolations to regions ecologically unsuitable for</w:t>
      </w:r>
      <w:r>
        <w:rPr>
          <w:rFonts w:ascii="Gungsuh" w:eastAsia="Gungsuh" w:hAnsi="Gungsuh" w:cs="Gungsuh"/>
          <w:color w:val="000000"/>
          <w:sz w:val="24"/>
          <w:szCs w:val="24"/>
        </w:rPr>
        <w:t xml:space="preserve"> </w:t>
      </w:r>
      <w:r>
        <w:rPr>
          <w:rFonts w:ascii="Times New Roman" w:eastAsia="Times New Roman" w:hAnsi="Times New Roman" w:cs="Times New Roman"/>
          <w:i/>
          <w:color w:val="000000"/>
          <w:sz w:val="24"/>
          <w:szCs w:val="24"/>
        </w:rPr>
        <w:t>A. olfersioides</w:t>
      </w:r>
      <w:r>
        <w:rPr>
          <w:rFonts w:ascii="Times New Roman" w:eastAsia="Times New Roman" w:hAnsi="Times New Roman" w:cs="Times New Roman"/>
          <w:color w:val="000000"/>
          <w:sz w:val="24"/>
          <w:szCs w:val="24"/>
        </w:rPr>
        <w:t xml:space="preserve"> (</w:t>
      </w:r>
      <w:r w:rsidR="00E61C9A">
        <w:rPr>
          <w:rFonts w:ascii="Times New Roman" w:eastAsia="Times New Roman" w:hAnsi="Times New Roman" w:cs="Times New Roman"/>
          <w:color w:val="000000"/>
          <w:sz w:val="24"/>
          <w:szCs w:val="24"/>
        </w:rPr>
        <w:t xml:space="preserve">Supplemental Material, Figure </w:t>
      </w:r>
      <w:r>
        <w:rPr>
          <w:rFonts w:ascii="Times New Roman" w:eastAsia="Times New Roman" w:hAnsi="Times New Roman" w:cs="Times New Roman"/>
          <w:color w:val="000000"/>
          <w:sz w:val="24"/>
          <w:szCs w:val="24"/>
        </w:rPr>
        <w:t>S</w:t>
      </w:r>
      <w:r>
        <w:rPr>
          <w:rFonts w:ascii="Times New Roman" w:eastAsia="Times New Roman" w:hAnsi="Times New Roman" w:cs="Times New Roman"/>
          <w:sz w:val="24"/>
          <w:szCs w:val="24"/>
        </w:rPr>
        <w:t>3</w:t>
      </w:r>
      <w:r>
        <w:rPr>
          <w:rFonts w:ascii="Times New Roman" w:eastAsia="Times New Roman" w:hAnsi="Times New Roman" w:cs="Times New Roman"/>
          <w:color w:val="000000"/>
          <w:sz w:val="24"/>
          <w:szCs w:val="24"/>
        </w:rPr>
        <w:t xml:space="preserve">). </w:t>
      </w:r>
    </w:p>
    <w:p w14:paraId="6BD89F97" w14:textId="65291991" w:rsidR="00A16414" w:rsidRDefault="00AF1AE6" w:rsidP="00054910">
      <w:pPr>
        <w:pBdr>
          <w:top w:val="nil"/>
          <w:left w:val="nil"/>
          <w:bottom w:val="nil"/>
          <w:right w:val="nil"/>
          <w:between w:val="nil"/>
        </w:pBdr>
        <w:spacing w:line="362" w:lineRule="auto"/>
        <w:ind w:right="216"/>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We </w:t>
      </w:r>
      <w:r w:rsidR="00054910">
        <w:rPr>
          <w:rFonts w:ascii="Times New Roman" w:eastAsia="Times New Roman" w:hAnsi="Times New Roman" w:cs="Times New Roman"/>
          <w:sz w:val="24"/>
          <w:szCs w:val="24"/>
        </w:rPr>
        <w:t>estimated the difference</w:t>
      </w:r>
      <w:r>
        <w:rPr>
          <w:rFonts w:ascii="Times New Roman" w:eastAsia="Times New Roman" w:hAnsi="Times New Roman" w:cs="Times New Roman"/>
          <w:color w:val="000000"/>
          <w:sz w:val="24"/>
          <w:szCs w:val="24"/>
        </w:rPr>
        <w:t xml:space="preserve"> between the </w:t>
      </w:r>
      <w:r w:rsidR="00054910">
        <w:rPr>
          <w:rFonts w:ascii="Times New Roman" w:eastAsia="Times New Roman" w:hAnsi="Times New Roman" w:cs="Times New Roman"/>
          <w:color w:val="000000"/>
          <w:sz w:val="24"/>
          <w:szCs w:val="24"/>
        </w:rPr>
        <w:t xml:space="preserve">total area </w:t>
      </w:r>
      <w:r>
        <w:rPr>
          <w:rFonts w:ascii="Times New Roman" w:eastAsia="Times New Roman" w:hAnsi="Times New Roman" w:cs="Times New Roman"/>
          <w:color w:val="000000"/>
          <w:sz w:val="24"/>
          <w:szCs w:val="24"/>
        </w:rPr>
        <w:t xml:space="preserve">estimated as </w:t>
      </w:r>
      <w:r w:rsidR="00054910">
        <w:rPr>
          <w:rFonts w:ascii="Times New Roman" w:eastAsia="Times New Roman" w:hAnsi="Times New Roman" w:cs="Times New Roman"/>
          <w:color w:val="000000"/>
          <w:sz w:val="24"/>
          <w:szCs w:val="24"/>
        </w:rPr>
        <w:t xml:space="preserve">highly </w:t>
      </w:r>
      <w:r>
        <w:rPr>
          <w:rFonts w:ascii="Times New Roman" w:eastAsia="Times New Roman" w:hAnsi="Times New Roman" w:cs="Times New Roman"/>
          <w:color w:val="000000"/>
          <w:sz w:val="24"/>
          <w:szCs w:val="24"/>
        </w:rPr>
        <w:t xml:space="preserve">suitable for the occurrence of </w:t>
      </w:r>
      <w:r>
        <w:rPr>
          <w:rFonts w:ascii="Times New Roman" w:eastAsia="Times New Roman" w:hAnsi="Times New Roman" w:cs="Times New Roman"/>
          <w:i/>
          <w:color w:val="000000"/>
          <w:sz w:val="24"/>
          <w:szCs w:val="24"/>
        </w:rPr>
        <w:t>A. olfersioides</w:t>
      </w:r>
      <w:r w:rsidR="00054910">
        <w:rPr>
          <w:rFonts w:ascii="Times New Roman" w:eastAsia="Times New Roman" w:hAnsi="Times New Roman" w:cs="Times New Roman"/>
          <w:i/>
          <w:color w:val="000000"/>
          <w:sz w:val="24"/>
          <w:szCs w:val="24"/>
        </w:rPr>
        <w:t xml:space="preserve"> </w:t>
      </w:r>
      <w:r w:rsidR="00054910">
        <w:rPr>
          <w:rFonts w:ascii="Times New Roman" w:eastAsia="Times New Roman" w:hAnsi="Times New Roman" w:cs="Times New Roman"/>
          <w:iCs/>
          <w:color w:val="000000"/>
          <w:sz w:val="24"/>
          <w:szCs w:val="24"/>
        </w:rPr>
        <w:t xml:space="preserve">by our resulting model </w:t>
      </w:r>
      <w:r w:rsidR="00FB1B41" w:rsidRPr="00FB1B41">
        <w:rPr>
          <w:rFonts w:ascii="Times New Roman" w:eastAsia="Times New Roman" w:hAnsi="Times New Roman" w:cs="Times New Roman"/>
          <w:color w:val="000000"/>
          <w:sz w:val="24"/>
          <w:szCs w:val="24"/>
        </w:rPr>
        <w:t xml:space="preserve">and the </w:t>
      </w:r>
      <w:r w:rsidR="00054910">
        <w:rPr>
          <w:rFonts w:ascii="Times New Roman" w:eastAsia="Times New Roman" w:hAnsi="Times New Roman" w:cs="Times New Roman"/>
          <w:color w:val="000000"/>
          <w:sz w:val="24"/>
          <w:szCs w:val="24"/>
        </w:rPr>
        <w:t>geographic distribution of the species in the same region</w:t>
      </w:r>
      <w:r w:rsidR="00FB1B41" w:rsidRPr="00FB1B41">
        <w:rPr>
          <w:rFonts w:ascii="Times New Roman" w:eastAsia="Times New Roman" w:hAnsi="Times New Roman" w:cs="Times New Roman"/>
          <w:color w:val="000000"/>
          <w:sz w:val="24"/>
          <w:szCs w:val="24"/>
        </w:rPr>
        <w:t xml:space="preserve"> </w:t>
      </w:r>
      <w:r w:rsidR="00054910">
        <w:rPr>
          <w:rFonts w:ascii="Times New Roman" w:eastAsia="Times New Roman" w:hAnsi="Times New Roman" w:cs="Times New Roman"/>
          <w:color w:val="000000"/>
          <w:sz w:val="24"/>
          <w:szCs w:val="24"/>
        </w:rPr>
        <w:t>according to</w:t>
      </w:r>
      <w:r w:rsidR="00FB1B41" w:rsidRPr="00FB1B41">
        <w:rPr>
          <w:rFonts w:ascii="Times New Roman" w:eastAsia="Times New Roman" w:hAnsi="Times New Roman" w:cs="Times New Roman"/>
          <w:color w:val="000000"/>
          <w:sz w:val="24"/>
          <w:szCs w:val="24"/>
        </w:rPr>
        <w:t xml:space="preserve"> </w:t>
      </w:r>
      <w:r w:rsidR="00054910">
        <w:rPr>
          <w:rFonts w:ascii="Times New Roman" w:eastAsia="Times New Roman" w:hAnsi="Times New Roman" w:cs="Times New Roman"/>
          <w:color w:val="000000"/>
          <w:sz w:val="24"/>
          <w:szCs w:val="24"/>
        </w:rPr>
        <w:t xml:space="preserve">the latest map provided in </w:t>
      </w:r>
      <w:r w:rsidR="00FB1B41" w:rsidRPr="00FB1B41">
        <w:rPr>
          <w:rFonts w:ascii="Times New Roman" w:eastAsia="Times New Roman" w:hAnsi="Times New Roman" w:cs="Times New Roman"/>
          <w:color w:val="000000"/>
          <w:sz w:val="24"/>
          <w:szCs w:val="24"/>
        </w:rPr>
        <w:t>IUCN</w:t>
      </w:r>
      <w:r w:rsidR="00054910">
        <w:rPr>
          <w:rFonts w:ascii="Times New Roman" w:eastAsia="Times New Roman" w:hAnsi="Times New Roman" w:cs="Times New Roman"/>
          <w:color w:val="000000"/>
          <w:sz w:val="24"/>
          <w:szCs w:val="24"/>
        </w:rPr>
        <w:t xml:space="preserve">’s Red List of Threatened Species </w:t>
      </w:r>
      <w:r w:rsidR="00FB1B41" w:rsidRPr="00FB1B41">
        <w:rPr>
          <w:rFonts w:ascii="Times New Roman" w:eastAsia="Times New Roman" w:hAnsi="Times New Roman" w:cs="Times New Roman"/>
          <w:color w:val="000000"/>
          <w:sz w:val="24"/>
          <w:szCs w:val="24"/>
        </w:rPr>
        <w:t>(</w:t>
      </w:r>
      <w:r w:rsidR="0084588F">
        <w:rPr>
          <w:rFonts w:ascii="Times New Roman" w:eastAsia="Times New Roman" w:hAnsi="Times New Roman" w:cs="Times New Roman"/>
          <w:color w:val="000000"/>
          <w:sz w:val="24"/>
          <w:szCs w:val="24"/>
        </w:rPr>
        <w:t>IUCN SSC 2023</w:t>
      </w:r>
      <w:r w:rsidR="00FB1B41" w:rsidRPr="00FB1B41">
        <w:rPr>
          <w:rFonts w:ascii="Times New Roman" w:eastAsia="Times New Roman" w:hAnsi="Times New Roman" w:cs="Times New Roman"/>
          <w:color w:val="000000"/>
          <w:sz w:val="24"/>
          <w:szCs w:val="24"/>
        </w:rPr>
        <w:t xml:space="preserve">). </w:t>
      </w:r>
      <w:r w:rsidR="00A74657">
        <w:rPr>
          <w:rFonts w:ascii="Times New Roman" w:eastAsia="Times New Roman" w:hAnsi="Times New Roman" w:cs="Times New Roman"/>
          <w:color w:val="000000"/>
          <w:sz w:val="24"/>
          <w:szCs w:val="24"/>
        </w:rPr>
        <w:t>Additionally, we calculated and evaluated the geographic overlap between these areas. Area</w:t>
      </w:r>
      <w:r>
        <w:rPr>
          <w:rFonts w:ascii="Times New Roman" w:eastAsia="Times New Roman" w:hAnsi="Times New Roman" w:cs="Times New Roman"/>
          <w:color w:val="000000"/>
          <w:sz w:val="24"/>
          <w:szCs w:val="24"/>
        </w:rPr>
        <w:t xml:space="preserve"> polygons </w:t>
      </w:r>
      <w:r w:rsidR="00A74657">
        <w:rPr>
          <w:rFonts w:ascii="Times New Roman" w:eastAsia="Times New Roman" w:hAnsi="Times New Roman" w:cs="Times New Roman"/>
          <w:color w:val="000000"/>
          <w:sz w:val="24"/>
          <w:szCs w:val="24"/>
        </w:rPr>
        <w:t>were</w:t>
      </w:r>
      <w:r>
        <w:rPr>
          <w:rFonts w:ascii="Times New Roman" w:eastAsia="Times New Roman" w:hAnsi="Times New Roman" w:cs="Times New Roman"/>
          <w:color w:val="000000"/>
          <w:sz w:val="24"/>
          <w:szCs w:val="24"/>
        </w:rPr>
        <w:t xml:space="preserve"> calculated using the </w:t>
      </w:r>
      <w:proofErr w:type="spellStart"/>
      <w:r>
        <w:rPr>
          <w:rFonts w:ascii="Times New Roman" w:eastAsia="Times New Roman" w:hAnsi="Times New Roman" w:cs="Times New Roman"/>
          <w:color w:val="000000"/>
          <w:sz w:val="24"/>
          <w:szCs w:val="24"/>
        </w:rPr>
        <w:t>st_</w:t>
      </w:r>
      <w:proofErr w:type="gramStart"/>
      <w:r>
        <w:rPr>
          <w:rFonts w:ascii="Times New Roman" w:eastAsia="Times New Roman" w:hAnsi="Times New Roman" w:cs="Times New Roman"/>
          <w:color w:val="000000"/>
          <w:sz w:val="24"/>
          <w:szCs w:val="24"/>
        </w:rPr>
        <w:t>area</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function</w:t>
      </w:r>
      <w:r w:rsidR="00A74657">
        <w:rPr>
          <w:rFonts w:ascii="Times New Roman" w:eastAsia="Times New Roman" w:hAnsi="Times New Roman" w:cs="Times New Roman"/>
          <w:color w:val="000000"/>
          <w:sz w:val="24"/>
          <w:szCs w:val="24"/>
        </w:rPr>
        <w:t xml:space="preserve"> of the</w:t>
      </w:r>
      <w:r>
        <w:rPr>
          <w:rFonts w:ascii="Times New Roman" w:eastAsia="Times New Roman" w:hAnsi="Times New Roman" w:cs="Times New Roman"/>
          <w:color w:val="000000"/>
          <w:sz w:val="24"/>
          <w:szCs w:val="24"/>
        </w:rPr>
        <w:t xml:space="preserve"> </w:t>
      </w:r>
      <w:r w:rsidRPr="00A74657">
        <w:rPr>
          <w:rFonts w:ascii="Times New Roman" w:eastAsia="Times New Roman" w:hAnsi="Times New Roman" w:cs="Times New Roman"/>
          <w:i/>
          <w:iCs/>
          <w:color w:val="000000"/>
          <w:sz w:val="24"/>
          <w:szCs w:val="24"/>
        </w:rPr>
        <w:t xml:space="preserve">sf </w:t>
      </w:r>
      <w:r>
        <w:rPr>
          <w:rFonts w:ascii="Times New Roman" w:eastAsia="Times New Roman" w:hAnsi="Times New Roman" w:cs="Times New Roman"/>
          <w:color w:val="000000"/>
          <w:sz w:val="24"/>
          <w:szCs w:val="24"/>
        </w:rPr>
        <w:t xml:space="preserve">R package, and then converted to km². </w:t>
      </w:r>
      <w:r w:rsidR="00A74657">
        <w:rPr>
          <w:rFonts w:ascii="Times New Roman" w:eastAsia="Times New Roman" w:hAnsi="Times New Roman" w:cs="Times New Roman"/>
          <w:color w:val="000000"/>
          <w:sz w:val="24"/>
          <w:szCs w:val="24"/>
        </w:rPr>
        <w:t xml:space="preserve">Overlap between </w:t>
      </w:r>
      <w:r>
        <w:rPr>
          <w:rFonts w:ascii="Times New Roman" w:eastAsia="Times New Roman" w:hAnsi="Times New Roman" w:cs="Times New Roman"/>
          <w:color w:val="000000"/>
          <w:sz w:val="24"/>
          <w:szCs w:val="24"/>
        </w:rPr>
        <w:t>polygons</w:t>
      </w:r>
      <w:r w:rsidR="00A74657">
        <w:rPr>
          <w:rFonts w:ascii="Times New Roman" w:eastAsia="Times New Roman" w:hAnsi="Times New Roman" w:cs="Times New Roman"/>
          <w:color w:val="000000"/>
          <w:sz w:val="24"/>
          <w:szCs w:val="24"/>
        </w:rPr>
        <w:t xml:space="preserve"> was calculated based on their </w:t>
      </w:r>
      <w:r>
        <w:rPr>
          <w:rFonts w:ascii="Times New Roman" w:eastAsia="Times New Roman" w:hAnsi="Times New Roman" w:cs="Times New Roman"/>
          <w:color w:val="000000"/>
          <w:sz w:val="24"/>
          <w:szCs w:val="24"/>
        </w:rPr>
        <w:t xml:space="preserve">intersection </w:t>
      </w:r>
      <w:r w:rsidR="00A74657">
        <w:rPr>
          <w:rFonts w:ascii="Times New Roman" w:eastAsia="Times New Roman" w:hAnsi="Times New Roman" w:cs="Times New Roman"/>
          <w:color w:val="000000"/>
          <w:sz w:val="24"/>
          <w:szCs w:val="24"/>
        </w:rPr>
        <w:t>using</w:t>
      </w:r>
      <w:r>
        <w:rPr>
          <w:rFonts w:ascii="Times New Roman" w:eastAsia="Times New Roman" w:hAnsi="Times New Roman" w:cs="Times New Roman"/>
          <w:color w:val="000000"/>
          <w:sz w:val="24"/>
          <w:szCs w:val="24"/>
        </w:rPr>
        <w:t xml:space="preserve"> the </w:t>
      </w:r>
      <w:proofErr w:type="spellStart"/>
      <w:r>
        <w:rPr>
          <w:rFonts w:ascii="Times New Roman" w:eastAsia="Times New Roman" w:hAnsi="Times New Roman" w:cs="Times New Roman"/>
          <w:color w:val="000000"/>
          <w:sz w:val="24"/>
          <w:szCs w:val="24"/>
        </w:rPr>
        <w:t>st_</w:t>
      </w:r>
      <w:proofErr w:type="gramStart"/>
      <w:r>
        <w:rPr>
          <w:rFonts w:ascii="Times New Roman" w:eastAsia="Times New Roman" w:hAnsi="Times New Roman" w:cs="Times New Roman"/>
          <w:color w:val="000000"/>
          <w:sz w:val="24"/>
          <w:szCs w:val="24"/>
        </w:rPr>
        <w:t>intersection</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functio</w:t>
      </w:r>
      <w:r w:rsidR="00A74657">
        <w:rPr>
          <w:rFonts w:ascii="Times New Roman" w:eastAsia="Times New Roman" w:hAnsi="Times New Roman" w:cs="Times New Roman"/>
          <w:color w:val="000000"/>
          <w:sz w:val="24"/>
          <w:szCs w:val="24"/>
        </w:rPr>
        <w:t>n of</w:t>
      </w:r>
      <w:r>
        <w:rPr>
          <w:rFonts w:ascii="Times New Roman" w:eastAsia="Times New Roman" w:hAnsi="Times New Roman" w:cs="Times New Roman"/>
          <w:color w:val="000000"/>
          <w:sz w:val="24"/>
          <w:szCs w:val="24"/>
        </w:rPr>
        <w:t xml:space="preserve"> </w:t>
      </w:r>
      <w:r w:rsidRPr="00A74657">
        <w:rPr>
          <w:rFonts w:ascii="Times New Roman" w:eastAsia="Times New Roman" w:hAnsi="Times New Roman" w:cs="Times New Roman"/>
          <w:i/>
          <w:iCs/>
          <w:color w:val="000000"/>
          <w:sz w:val="24"/>
          <w:szCs w:val="24"/>
        </w:rPr>
        <w:t>sf</w:t>
      </w:r>
      <w:r>
        <w:rPr>
          <w:rFonts w:ascii="Times New Roman" w:eastAsia="Times New Roman" w:hAnsi="Times New Roman" w:cs="Times New Roman"/>
          <w:color w:val="000000"/>
          <w:sz w:val="24"/>
          <w:szCs w:val="24"/>
        </w:rPr>
        <w:t xml:space="preserve">. The same procedures were carried out for </w:t>
      </w:r>
      <w:r w:rsidR="00A74657">
        <w:rPr>
          <w:rFonts w:ascii="Times New Roman" w:eastAsia="Times New Roman" w:hAnsi="Times New Roman" w:cs="Times New Roman"/>
          <w:color w:val="000000"/>
          <w:sz w:val="24"/>
          <w:szCs w:val="24"/>
        </w:rPr>
        <w:t xml:space="preserve">evaluating overlap between the predicted highly suitable areas for </w:t>
      </w:r>
      <w:r w:rsidR="00A74657" w:rsidRPr="00A74657">
        <w:rPr>
          <w:rFonts w:ascii="Times New Roman" w:eastAsia="Times New Roman" w:hAnsi="Times New Roman" w:cs="Times New Roman"/>
          <w:i/>
          <w:iCs/>
          <w:color w:val="000000"/>
          <w:sz w:val="24"/>
          <w:szCs w:val="24"/>
        </w:rPr>
        <w:t>A. olfersioides</w:t>
      </w:r>
      <w:r w:rsidR="00A74657">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color w:val="000000"/>
          <w:sz w:val="24"/>
          <w:szCs w:val="24"/>
        </w:rPr>
        <w:t>polygons</w:t>
      </w:r>
      <w:r w:rsidR="00A74657">
        <w:rPr>
          <w:rFonts w:ascii="Times New Roman" w:eastAsia="Times New Roman" w:hAnsi="Times New Roman" w:cs="Times New Roman"/>
          <w:color w:val="000000"/>
          <w:sz w:val="24"/>
          <w:szCs w:val="24"/>
        </w:rPr>
        <w:t xml:space="preserve"> representing the limits of </w:t>
      </w:r>
      <w:r>
        <w:rPr>
          <w:rFonts w:ascii="Times New Roman" w:eastAsia="Times New Roman" w:hAnsi="Times New Roman" w:cs="Times New Roman"/>
          <w:color w:val="000000"/>
          <w:sz w:val="24"/>
          <w:szCs w:val="24"/>
        </w:rPr>
        <w:t xml:space="preserve">conservation units in the </w:t>
      </w:r>
      <w:r w:rsidR="00A74657">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z w:val="24"/>
          <w:szCs w:val="24"/>
        </w:rPr>
        <w:t xml:space="preserve">razilian </w:t>
      </w:r>
      <w:r w:rsidR="00F3288D">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ortheastern Atlantic Forest.</w:t>
      </w:r>
    </w:p>
    <w:p w14:paraId="7CA921D5" w14:textId="77777777" w:rsidR="00A16414" w:rsidRDefault="00A16414" w:rsidP="00A74657">
      <w:pPr>
        <w:pBdr>
          <w:top w:val="nil"/>
          <w:left w:val="nil"/>
          <w:bottom w:val="nil"/>
          <w:right w:val="nil"/>
          <w:between w:val="nil"/>
        </w:pBdr>
        <w:spacing w:line="362" w:lineRule="auto"/>
        <w:ind w:right="216"/>
        <w:rPr>
          <w:rFonts w:ascii="Times New Roman" w:eastAsia="Times New Roman" w:hAnsi="Times New Roman" w:cs="Times New Roman"/>
          <w:color w:val="000000"/>
          <w:sz w:val="24"/>
          <w:szCs w:val="24"/>
        </w:rPr>
      </w:pPr>
    </w:p>
    <w:p w14:paraId="127F74C4" w14:textId="77777777" w:rsidR="00164994" w:rsidRDefault="00164994" w:rsidP="00A74657">
      <w:pPr>
        <w:pBdr>
          <w:top w:val="nil"/>
          <w:left w:val="nil"/>
          <w:bottom w:val="nil"/>
          <w:right w:val="nil"/>
          <w:between w:val="nil"/>
        </w:pBdr>
        <w:spacing w:line="362" w:lineRule="auto"/>
        <w:ind w:right="216"/>
        <w:rPr>
          <w:rFonts w:ascii="Times New Roman" w:eastAsia="Times New Roman" w:hAnsi="Times New Roman" w:cs="Times New Roman"/>
          <w:color w:val="000000"/>
          <w:sz w:val="24"/>
          <w:szCs w:val="24"/>
        </w:rPr>
      </w:pPr>
    </w:p>
    <w:p w14:paraId="7F83D0C0" w14:textId="77777777" w:rsidR="00A16414" w:rsidRDefault="00AF1AE6">
      <w:pPr>
        <w:pStyle w:val="Ttulo1"/>
        <w:tabs>
          <w:tab w:val="left" w:pos="401"/>
        </w:tabs>
        <w:ind w:left="0"/>
        <w:rPr>
          <w:rFonts w:ascii="Times New Roman" w:eastAsia="Times New Roman" w:hAnsi="Times New Roman" w:cs="Times New Roman"/>
        </w:rPr>
      </w:pPr>
      <w:r>
        <w:rPr>
          <w:rFonts w:ascii="Times New Roman" w:eastAsia="Times New Roman" w:hAnsi="Times New Roman" w:cs="Times New Roman"/>
        </w:rPr>
        <w:t>Results</w:t>
      </w:r>
    </w:p>
    <w:p w14:paraId="7EEC56FF" w14:textId="77777777" w:rsidR="00A16414" w:rsidRDefault="00A16414">
      <w:pPr>
        <w:pBdr>
          <w:top w:val="nil"/>
          <w:left w:val="nil"/>
          <w:bottom w:val="nil"/>
          <w:right w:val="nil"/>
          <w:between w:val="nil"/>
        </w:pBdr>
        <w:spacing w:line="362" w:lineRule="auto"/>
        <w:ind w:left="200" w:right="216" w:firstLine="720"/>
        <w:rPr>
          <w:rFonts w:ascii="Times New Roman" w:eastAsia="Times New Roman" w:hAnsi="Times New Roman" w:cs="Times New Roman"/>
          <w:color w:val="000000"/>
          <w:sz w:val="24"/>
          <w:szCs w:val="24"/>
        </w:rPr>
      </w:pPr>
    </w:p>
    <w:p w14:paraId="4BD28194" w14:textId="2F88DEC2" w:rsidR="00A16414" w:rsidRDefault="00AF1AE6">
      <w:pPr>
        <w:pStyle w:val="Ttulo2"/>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Occurrence records</w:t>
      </w:r>
    </w:p>
    <w:p w14:paraId="65C1D7DD" w14:textId="3E457B99" w:rsidR="00A16414" w:rsidRDefault="00A16414"/>
    <w:p w14:paraId="4BD1D8CE" w14:textId="1BF80C67" w:rsidR="004E2A98" w:rsidRDefault="00AF1AE6" w:rsidP="00D528A1">
      <w:pPr>
        <w:pBdr>
          <w:top w:val="nil"/>
          <w:left w:val="nil"/>
          <w:bottom w:val="nil"/>
          <w:right w:val="nil"/>
          <w:between w:val="nil"/>
        </w:pBdr>
        <w:spacing w:line="362" w:lineRule="auto"/>
        <w:ind w:right="2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total of </w:t>
      </w:r>
      <w:r w:rsidR="00F3288D">
        <w:rPr>
          <w:rFonts w:ascii="Times New Roman" w:eastAsia="Times New Roman" w:hAnsi="Times New Roman" w:cs="Times New Roman"/>
          <w:color w:val="000000"/>
          <w:sz w:val="24"/>
          <w:szCs w:val="24"/>
        </w:rPr>
        <w:t>35</w:t>
      </w:r>
      <w:r>
        <w:rPr>
          <w:rFonts w:ascii="Times New Roman" w:eastAsia="Times New Roman" w:hAnsi="Times New Roman" w:cs="Times New Roman"/>
          <w:color w:val="000000"/>
          <w:sz w:val="24"/>
          <w:szCs w:val="24"/>
        </w:rPr>
        <w:t xml:space="preserve"> </w:t>
      </w:r>
      <w:r w:rsidR="00F3288D">
        <w:rPr>
          <w:rFonts w:ascii="Times New Roman" w:eastAsia="Times New Roman" w:hAnsi="Times New Roman" w:cs="Times New Roman"/>
          <w:color w:val="000000"/>
          <w:sz w:val="24"/>
          <w:szCs w:val="24"/>
        </w:rPr>
        <w:t xml:space="preserve">occurrence </w:t>
      </w:r>
      <w:r>
        <w:rPr>
          <w:rFonts w:ascii="Times New Roman" w:eastAsia="Times New Roman" w:hAnsi="Times New Roman" w:cs="Times New Roman"/>
          <w:color w:val="000000"/>
          <w:sz w:val="24"/>
          <w:szCs w:val="24"/>
        </w:rPr>
        <w:t xml:space="preserve">records of </w:t>
      </w:r>
      <w:r>
        <w:rPr>
          <w:rFonts w:ascii="Times New Roman" w:eastAsia="Times New Roman" w:hAnsi="Times New Roman" w:cs="Times New Roman"/>
          <w:i/>
          <w:color w:val="000000"/>
          <w:sz w:val="24"/>
          <w:szCs w:val="24"/>
        </w:rPr>
        <w:t>Allobates olfersioides</w:t>
      </w:r>
      <w:r>
        <w:rPr>
          <w:rFonts w:ascii="Times New Roman" w:eastAsia="Times New Roman" w:hAnsi="Times New Roman" w:cs="Times New Roman"/>
          <w:color w:val="000000"/>
          <w:sz w:val="24"/>
          <w:szCs w:val="24"/>
        </w:rPr>
        <w:t xml:space="preserve"> were found in the </w:t>
      </w:r>
      <w:r w:rsidR="00A74657">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z w:val="24"/>
          <w:szCs w:val="24"/>
        </w:rPr>
        <w:t xml:space="preserve">razilian Northeastern Region. </w:t>
      </w:r>
      <w:proofErr w:type="spellStart"/>
      <w:r>
        <w:rPr>
          <w:rFonts w:ascii="Times New Roman" w:eastAsia="Times New Roman" w:hAnsi="Times New Roman" w:cs="Times New Roman"/>
          <w:color w:val="000000"/>
          <w:sz w:val="24"/>
          <w:szCs w:val="24"/>
        </w:rPr>
        <w:t>SiBBr</w:t>
      </w:r>
      <w:proofErr w:type="spellEnd"/>
      <w:r>
        <w:rPr>
          <w:rFonts w:ascii="Times New Roman" w:eastAsia="Times New Roman" w:hAnsi="Times New Roman" w:cs="Times New Roman"/>
          <w:color w:val="000000"/>
          <w:sz w:val="24"/>
          <w:szCs w:val="24"/>
        </w:rPr>
        <w:t xml:space="preserve"> was the source with the highest </w:t>
      </w:r>
      <w:r w:rsidR="00A74657">
        <w:rPr>
          <w:rFonts w:ascii="Times New Roman" w:eastAsia="Times New Roman" w:hAnsi="Times New Roman" w:cs="Times New Roman"/>
          <w:color w:val="000000"/>
          <w:sz w:val="24"/>
          <w:szCs w:val="24"/>
        </w:rPr>
        <w:t>number</w:t>
      </w:r>
      <w:r>
        <w:rPr>
          <w:rFonts w:ascii="Times New Roman" w:eastAsia="Times New Roman" w:hAnsi="Times New Roman" w:cs="Times New Roman"/>
          <w:color w:val="000000"/>
          <w:sz w:val="24"/>
          <w:szCs w:val="24"/>
        </w:rPr>
        <w:t xml:space="preserve"> of </w:t>
      </w:r>
      <w:r w:rsidR="00A74657">
        <w:rPr>
          <w:rFonts w:ascii="Times New Roman" w:eastAsia="Times New Roman" w:hAnsi="Times New Roman" w:cs="Times New Roman"/>
          <w:color w:val="000000"/>
          <w:sz w:val="24"/>
          <w:szCs w:val="24"/>
        </w:rPr>
        <w:t xml:space="preserve">geographically referenced </w:t>
      </w:r>
      <w:r>
        <w:rPr>
          <w:rFonts w:ascii="Times New Roman" w:eastAsia="Times New Roman" w:hAnsi="Times New Roman" w:cs="Times New Roman"/>
          <w:color w:val="000000"/>
          <w:sz w:val="24"/>
          <w:szCs w:val="24"/>
        </w:rPr>
        <w:t>records</w:t>
      </w:r>
      <w:r w:rsidR="00A74657">
        <w:rPr>
          <w:rFonts w:ascii="Times New Roman" w:eastAsia="Times New Roman" w:hAnsi="Times New Roman" w:cs="Times New Roman"/>
          <w:color w:val="000000"/>
          <w:sz w:val="24"/>
          <w:szCs w:val="24"/>
        </w:rPr>
        <w:t xml:space="preserve"> (</w:t>
      </w:r>
      <w:commentRangeStart w:id="6"/>
      <w:r w:rsidRPr="003E2B79">
        <w:rPr>
          <w:rFonts w:ascii="Times New Roman" w:eastAsia="Times New Roman" w:hAnsi="Times New Roman" w:cs="Times New Roman"/>
          <w:color w:val="000000"/>
          <w:sz w:val="24"/>
          <w:szCs w:val="24"/>
        </w:rPr>
        <w:t>18</w:t>
      </w:r>
      <w:commentRangeEnd w:id="6"/>
      <w:r w:rsidR="00332D06" w:rsidRPr="003E2B79">
        <w:rPr>
          <w:rFonts w:ascii="Times New Roman" w:eastAsia="Times New Roman" w:hAnsi="Times New Roman" w:cs="Times New Roman"/>
          <w:color w:val="000000"/>
          <w:sz w:val="24"/>
          <w:szCs w:val="24"/>
        </w:rPr>
        <w:commentReference w:id="6"/>
      </w:r>
      <w:r w:rsidR="00A7465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followed by GBIF</w:t>
      </w:r>
      <w:r w:rsidR="00A74657">
        <w:rPr>
          <w:rFonts w:ascii="Times New Roman" w:eastAsia="Times New Roman" w:hAnsi="Times New Roman" w:cs="Times New Roman"/>
          <w:color w:val="000000"/>
          <w:sz w:val="24"/>
          <w:szCs w:val="24"/>
        </w:rPr>
        <w:t xml:space="preserve"> (</w:t>
      </w:r>
      <w:r w:rsidRPr="003E2B79">
        <w:rPr>
          <w:rFonts w:ascii="Times New Roman" w:eastAsia="Times New Roman" w:hAnsi="Times New Roman" w:cs="Times New Roman"/>
          <w:color w:val="000000"/>
          <w:sz w:val="24"/>
          <w:szCs w:val="24"/>
        </w:rPr>
        <w:t>11</w:t>
      </w:r>
      <w:r w:rsidR="00A7465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SpeciesLink</w:t>
      </w:r>
      <w:proofErr w:type="spellEnd"/>
      <w:r>
        <w:rPr>
          <w:rFonts w:ascii="Times New Roman" w:eastAsia="Times New Roman" w:hAnsi="Times New Roman" w:cs="Times New Roman"/>
          <w:color w:val="000000"/>
          <w:sz w:val="24"/>
          <w:szCs w:val="24"/>
        </w:rPr>
        <w:t xml:space="preserve"> and literature data </w:t>
      </w:r>
      <w:r w:rsidR="00A74657">
        <w:rPr>
          <w:rFonts w:ascii="Times New Roman" w:eastAsia="Times New Roman" w:hAnsi="Times New Roman" w:cs="Times New Roman"/>
          <w:color w:val="000000"/>
          <w:sz w:val="24"/>
          <w:szCs w:val="24"/>
        </w:rPr>
        <w:t>(</w:t>
      </w:r>
      <w:r w:rsidRPr="003E2B79">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xml:space="preserve"> </w:t>
      </w:r>
      <w:r w:rsidR="00A74657">
        <w:rPr>
          <w:rFonts w:ascii="Times New Roman" w:eastAsia="Times New Roman" w:hAnsi="Times New Roman" w:cs="Times New Roman"/>
          <w:color w:val="000000"/>
          <w:sz w:val="24"/>
          <w:szCs w:val="24"/>
        </w:rPr>
        <w:t xml:space="preserve">records </w:t>
      </w:r>
      <w:r>
        <w:rPr>
          <w:rFonts w:ascii="Times New Roman" w:eastAsia="Times New Roman" w:hAnsi="Times New Roman" w:cs="Times New Roman"/>
          <w:color w:val="000000"/>
          <w:sz w:val="24"/>
          <w:szCs w:val="24"/>
        </w:rPr>
        <w:t>each</w:t>
      </w:r>
      <w:r w:rsidR="004E2A98">
        <w:rPr>
          <w:rFonts w:ascii="Times New Roman" w:eastAsia="Times New Roman" w:hAnsi="Times New Roman" w:cs="Times New Roman"/>
          <w:color w:val="000000"/>
          <w:sz w:val="24"/>
          <w:szCs w:val="24"/>
        </w:rPr>
        <w:t xml:space="preserve"> - </w:t>
      </w:r>
      <w:r w:rsidR="004E2A98" w:rsidRPr="004E2A98">
        <w:rPr>
          <w:rFonts w:ascii="Times New Roman" w:eastAsia="Times New Roman" w:hAnsi="Times New Roman" w:cs="Times New Roman"/>
          <w:color w:val="000000"/>
          <w:sz w:val="24"/>
          <w:szCs w:val="24"/>
        </w:rPr>
        <w:t xml:space="preserve">Dias et al. 2014; </w:t>
      </w:r>
      <w:proofErr w:type="spellStart"/>
      <w:r w:rsidR="004E2A98" w:rsidRPr="004E2A98">
        <w:rPr>
          <w:rFonts w:ascii="Times New Roman" w:eastAsia="Times New Roman" w:hAnsi="Times New Roman" w:cs="Times New Roman"/>
          <w:color w:val="000000"/>
          <w:sz w:val="24"/>
          <w:szCs w:val="24"/>
        </w:rPr>
        <w:t>Dubeux</w:t>
      </w:r>
      <w:proofErr w:type="spellEnd"/>
      <w:r w:rsidR="004E2A98" w:rsidRPr="004E2A98">
        <w:rPr>
          <w:rFonts w:ascii="Times New Roman" w:eastAsia="Times New Roman" w:hAnsi="Times New Roman" w:cs="Times New Roman"/>
          <w:color w:val="000000"/>
          <w:sz w:val="24"/>
          <w:szCs w:val="24"/>
        </w:rPr>
        <w:t xml:space="preserve"> et al. 2020a, Freitas et al. 2019; Oliveira et al. 2021</w:t>
      </w:r>
      <w:r w:rsidR="00A74657">
        <w:rPr>
          <w:rFonts w:ascii="Times New Roman" w:eastAsia="Times New Roman" w:hAnsi="Times New Roman" w:cs="Times New Roman"/>
          <w:color w:val="000000"/>
          <w:sz w:val="24"/>
          <w:szCs w:val="24"/>
        </w:rPr>
        <w:t>). Zoological c</w:t>
      </w:r>
      <w:r>
        <w:rPr>
          <w:rFonts w:ascii="Times New Roman" w:eastAsia="Times New Roman" w:hAnsi="Times New Roman" w:cs="Times New Roman"/>
          <w:color w:val="000000"/>
          <w:sz w:val="24"/>
          <w:szCs w:val="24"/>
        </w:rPr>
        <w:t>ollections of UFPE and UFSB</w:t>
      </w:r>
      <w:r w:rsidR="00A74657">
        <w:rPr>
          <w:rFonts w:ascii="Times New Roman" w:eastAsia="Times New Roman" w:hAnsi="Times New Roman" w:cs="Times New Roman"/>
          <w:color w:val="000000"/>
          <w:sz w:val="24"/>
          <w:szCs w:val="24"/>
        </w:rPr>
        <w:t xml:space="preserve"> had </w:t>
      </w:r>
      <w:r w:rsidR="00A74657" w:rsidRPr="003E2B79">
        <w:rPr>
          <w:rFonts w:ascii="Times New Roman" w:eastAsia="Times New Roman" w:hAnsi="Times New Roman" w:cs="Times New Roman"/>
          <w:color w:val="000000"/>
          <w:sz w:val="24"/>
          <w:szCs w:val="24"/>
        </w:rPr>
        <w:t>one</w:t>
      </w:r>
      <w:r w:rsidRPr="003E2B79">
        <w:rPr>
          <w:rFonts w:ascii="Times New Roman" w:eastAsia="Times New Roman" w:hAnsi="Times New Roman" w:cs="Times New Roman"/>
          <w:color w:val="000000"/>
          <w:sz w:val="24"/>
          <w:szCs w:val="24"/>
        </w:rPr>
        <w:t xml:space="preserve"> record</w:t>
      </w:r>
      <w:r w:rsidR="00A74657" w:rsidRPr="003E2B79">
        <w:rPr>
          <w:rFonts w:ascii="Times New Roman" w:eastAsia="Times New Roman" w:hAnsi="Times New Roman" w:cs="Times New Roman"/>
          <w:color w:val="000000"/>
          <w:sz w:val="24"/>
          <w:szCs w:val="24"/>
        </w:rPr>
        <w:t xml:space="preserve"> each</w:t>
      </w:r>
      <w:r>
        <w:rPr>
          <w:rFonts w:ascii="Times New Roman" w:eastAsia="Times New Roman" w:hAnsi="Times New Roman" w:cs="Times New Roman"/>
          <w:color w:val="000000"/>
          <w:sz w:val="24"/>
          <w:szCs w:val="24"/>
        </w:rPr>
        <w:t xml:space="preserve"> a</w:t>
      </w:r>
      <w:r w:rsidR="00A74657">
        <w:rPr>
          <w:rFonts w:ascii="Times New Roman" w:eastAsia="Times New Roman" w:hAnsi="Times New Roman" w:cs="Times New Roman"/>
          <w:color w:val="000000"/>
          <w:sz w:val="24"/>
          <w:szCs w:val="24"/>
        </w:rPr>
        <w:t>nd one additional record was done in the field</w:t>
      </w:r>
      <w:r>
        <w:rPr>
          <w:rFonts w:ascii="Times New Roman" w:eastAsia="Times New Roman" w:hAnsi="Times New Roman" w:cs="Times New Roman"/>
          <w:color w:val="000000"/>
          <w:sz w:val="24"/>
          <w:szCs w:val="24"/>
        </w:rPr>
        <w:t xml:space="preserve">. </w:t>
      </w:r>
      <w:r w:rsidR="004E2A98">
        <w:rPr>
          <w:rFonts w:ascii="Times New Roman" w:eastAsia="Times New Roman" w:hAnsi="Times New Roman" w:cs="Times New Roman"/>
          <w:color w:val="000000"/>
          <w:sz w:val="24"/>
          <w:szCs w:val="24"/>
        </w:rPr>
        <w:t xml:space="preserve">Although additional specimens were present in zoological collections, those lacked detailed information on the geographic location where specimens were captured. </w:t>
      </w:r>
    </w:p>
    <w:p w14:paraId="48638FE5" w14:textId="77777777" w:rsidR="005F11DF" w:rsidRDefault="005F11DF" w:rsidP="00D528A1">
      <w:pPr>
        <w:pBdr>
          <w:top w:val="nil"/>
          <w:left w:val="nil"/>
          <w:bottom w:val="nil"/>
          <w:right w:val="nil"/>
          <w:between w:val="nil"/>
        </w:pBdr>
        <w:spacing w:line="362" w:lineRule="auto"/>
        <w:ind w:right="216"/>
        <w:rPr>
          <w:rFonts w:ascii="Times New Roman" w:eastAsia="Times New Roman" w:hAnsi="Times New Roman" w:cs="Times New Roman"/>
          <w:color w:val="000000"/>
          <w:sz w:val="24"/>
          <w:szCs w:val="24"/>
        </w:rPr>
      </w:pPr>
    </w:p>
    <w:p w14:paraId="588335F7" w14:textId="15E675F5" w:rsidR="00A16414" w:rsidRPr="004E2A98" w:rsidRDefault="004E2A98" w:rsidP="004E2A98">
      <w:pPr>
        <w:pBdr>
          <w:top w:val="nil"/>
          <w:left w:val="nil"/>
          <w:bottom w:val="nil"/>
          <w:right w:val="nil"/>
          <w:between w:val="nil"/>
        </w:pBdr>
        <w:spacing w:line="362" w:lineRule="auto"/>
        <w:ind w:right="2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Geographic records of </w:t>
      </w:r>
      <w:r>
        <w:rPr>
          <w:rFonts w:ascii="Times New Roman" w:eastAsia="Times New Roman" w:hAnsi="Times New Roman" w:cs="Times New Roman"/>
          <w:i/>
          <w:color w:val="000000"/>
          <w:sz w:val="24"/>
          <w:szCs w:val="24"/>
        </w:rPr>
        <w:t>A. olfersioides</w:t>
      </w:r>
      <w:r>
        <w:rPr>
          <w:rFonts w:ascii="Times New Roman" w:eastAsia="Times New Roman" w:hAnsi="Times New Roman" w:cs="Times New Roman"/>
          <w:color w:val="000000"/>
          <w:sz w:val="24"/>
          <w:szCs w:val="24"/>
        </w:rPr>
        <w:t xml:space="preserve"> covered rainforest remnants in four northeastern Brazilian </w:t>
      </w:r>
      <w:r w:rsidR="00D504DB">
        <w:rPr>
          <w:rFonts w:ascii="Times New Roman" w:eastAsia="Times New Roman" w:hAnsi="Times New Roman" w:cs="Times New Roman"/>
          <w:color w:val="000000"/>
          <w:sz w:val="24"/>
          <w:szCs w:val="24"/>
        </w:rPr>
        <w:lastRenderedPageBreak/>
        <w:t xml:space="preserve">states </w:t>
      </w:r>
      <w:r>
        <w:rPr>
          <w:rFonts w:ascii="Times New Roman" w:eastAsia="Times New Roman" w:hAnsi="Times New Roman" w:cs="Times New Roman"/>
          <w:color w:val="000000"/>
          <w:sz w:val="24"/>
          <w:szCs w:val="24"/>
        </w:rPr>
        <w:t xml:space="preserve">(Figure 2). Bahia was the state with the highest number of records, </w:t>
      </w:r>
      <w:commentRangeStart w:id="7"/>
      <w:r>
        <w:rPr>
          <w:rFonts w:ascii="Times New Roman" w:eastAsia="Times New Roman" w:hAnsi="Times New Roman" w:cs="Times New Roman"/>
          <w:color w:val="000000"/>
          <w:sz w:val="24"/>
          <w:szCs w:val="24"/>
        </w:rPr>
        <w:t xml:space="preserve">accounting for </w:t>
      </w:r>
      <w:r w:rsidR="00965FB2">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 xml:space="preserve"> locations, followed by Alagoas (</w:t>
      </w:r>
      <w:r w:rsidR="00965FB2">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 xml:space="preserve">), Pernambuco (4), and Sergipe (2). </w:t>
      </w:r>
      <w:r w:rsidR="00D528A1">
        <w:rPr>
          <w:rFonts w:ascii="Times New Roman" w:eastAsia="Times New Roman" w:hAnsi="Times New Roman" w:cs="Times New Roman"/>
          <w:color w:val="000000"/>
          <w:sz w:val="24"/>
          <w:szCs w:val="24"/>
        </w:rPr>
        <w:t xml:space="preserve">Most </w:t>
      </w:r>
      <w:commentRangeEnd w:id="7"/>
      <w:r w:rsidR="00332D06">
        <w:rPr>
          <w:rStyle w:val="Refdecomentrio"/>
        </w:rPr>
        <w:commentReference w:id="7"/>
      </w:r>
      <w:r w:rsidR="00D528A1">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ecords</w:t>
      </w:r>
      <w:r w:rsidR="00D504DB">
        <w:rPr>
          <w:rFonts w:ascii="Times New Roman" w:eastAsia="Times New Roman" w:hAnsi="Times New Roman" w:cs="Times New Roman"/>
          <w:color w:val="000000"/>
          <w:sz w:val="24"/>
          <w:szCs w:val="24"/>
        </w:rPr>
        <w:t xml:space="preserve"> were</w:t>
      </w:r>
      <w:r>
        <w:rPr>
          <w:rFonts w:ascii="Times New Roman" w:eastAsia="Times New Roman" w:hAnsi="Times New Roman" w:cs="Times New Roman"/>
          <w:color w:val="000000"/>
          <w:sz w:val="24"/>
          <w:szCs w:val="24"/>
        </w:rPr>
        <w:t xml:space="preserve"> in Atlantic rainforest fragments near the coast</w:t>
      </w:r>
      <w:r w:rsidR="00D528A1">
        <w:rPr>
          <w:rFonts w:ascii="Times New Roman" w:eastAsia="Times New Roman" w:hAnsi="Times New Roman" w:cs="Times New Roman"/>
          <w:color w:val="000000"/>
          <w:sz w:val="24"/>
          <w:szCs w:val="24"/>
        </w:rPr>
        <w:t xml:space="preserve">. One record proceeded form a highland forest in a transition area between the </w:t>
      </w:r>
      <w:r>
        <w:rPr>
          <w:rFonts w:ascii="Times New Roman" w:eastAsia="Times New Roman" w:hAnsi="Times New Roman" w:cs="Times New Roman"/>
          <w:color w:val="000000"/>
          <w:sz w:val="24"/>
          <w:szCs w:val="24"/>
        </w:rPr>
        <w:t xml:space="preserve">Atlantic Forest </w:t>
      </w:r>
      <w:r w:rsidR="00D528A1">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z w:val="24"/>
          <w:szCs w:val="24"/>
        </w:rPr>
        <w:t>Caatinga</w:t>
      </w:r>
      <w:r w:rsidR="00D528A1">
        <w:rPr>
          <w:rFonts w:ascii="Times New Roman" w:eastAsia="Times New Roman" w:hAnsi="Times New Roman" w:cs="Times New Roman"/>
          <w:color w:val="000000"/>
          <w:sz w:val="24"/>
          <w:szCs w:val="24"/>
        </w:rPr>
        <w:t xml:space="preserve"> biomes</w:t>
      </w:r>
      <w:r>
        <w:rPr>
          <w:rFonts w:ascii="Times New Roman" w:eastAsia="Times New Roman" w:hAnsi="Times New Roman" w:cs="Times New Roman"/>
          <w:color w:val="000000"/>
          <w:sz w:val="24"/>
          <w:szCs w:val="24"/>
        </w:rPr>
        <w:t xml:space="preserve"> </w:t>
      </w:r>
      <w:r w:rsidR="00D528A1">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Brejo</w:t>
      </w:r>
      <w:proofErr w:type="spellEnd"/>
      <w:r>
        <w:rPr>
          <w:rFonts w:ascii="Times New Roman" w:eastAsia="Times New Roman" w:hAnsi="Times New Roman" w:cs="Times New Roman"/>
          <w:color w:val="000000"/>
          <w:sz w:val="24"/>
          <w:szCs w:val="24"/>
        </w:rPr>
        <w:t xml:space="preserve"> dos </w:t>
      </w:r>
      <w:proofErr w:type="spellStart"/>
      <w:r>
        <w:rPr>
          <w:rFonts w:ascii="Times New Roman" w:eastAsia="Times New Roman" w:hAnsi="Times New Roman" w:cs="Times New Roman"/>
          <w:color w:val="000000"/>
          <w:sz w:val="24"/>
          <w:szCs w:val="24"/>
        </w:rPr>
        <w:t>Cavalo</w:t>
      </w:r>
      <w:r w:rsidR="00D528A1">
        <w:rPr>
          <w:rFonts w:ascii="Times New Roman" w:eastAsia="Times New Roman" w:hAnsi="Times New Roman" w:cs="Times New Roman"/>
          <w:color w:val="000000"/>
          <w:sz w:val="24"/>
          <w:szCs w:val="24"/>
        </w:rPr>
        <w:t>s</w:t>
      </w:r>
      <w:proofErr w:type="spellEnd"/>
      <w:r w:rsidR="00D528A1">
        <w:rPr>
          <w:rFonts w:ascii="Times New Roman" w:eastAsia="Times New Roman" w:hAnsi="Times New Roman" w:cs="Times New Roman"/>
          <w:color w:val="000000"/>
          <w:sz w:val="24"/>
          <w:szCs w:val="24"/>
        </w:rPr>
        <w:t>, Caruaru, Pernambuco)</w:t>
      </w:r>
      <w:r>
        <w:rPr>
          <w:rFonts w:ascii="Times New Roman" w:eastAsia="Times New Roman" w:hAnsi="Times New Roman" w:cs="Times New Roman"/>
          <w:color w:val="000000"/>
          <w:sz w:val="24"/>
          <w:szCs w:val="24"/>
        </w:rPr>
        <w:t xml:space="preserve">. </w:t>
      </w:r>
      <w:r w:rsidR="00D504DB">
        <w:rPr>
          <w:rFonts w:ascii="Times New Roman" w:eastAsia="Times New Roman" w:hAnsi="Times New Roman" w:cs="Times New Roman"/>
          <w:color w:val="000000"/>
          <w:sz w:val="24"/>
          <w:szCs w:val="24"/>
        </w:rPr>
        <w:t>These r</w:t>
      </w:r>
      <w:r>
        <w:rPr>
          <w:rFonts w:ascii="Times New Roman" w:eastAsia="Times New Roman" w:hAnsi="Times New Roman" w:cs="Times New Roman"/>
          <w:color w:val="000000"/>
          <w:sz w:val="24"/>
          <w:szCs w:val="24"/>
        </w:rPr>
        <w:t xml:space="preserve">ecords </w:t>
      </w:r>
      <w:r w:rsidR="00D504DB">
        <w:rPr>
          <w:rFonts w:ascii="Times New Roman" w:eastAsia="Times New Roman" w:hAnsi="Times New Roman" w:cs="Times New Roman"/>
          <w:color w:val="000000"/>
          <w:sz w:val="24"/>
          <w:szCs w:val="24"/>
        </w:rPr>
        <w:t>indicate that the</w:t>
      </w:r>
      <w:r>
        <w:rPr>
          <w:rFonts w:ascii="Times New Roman" w:eastAsia="Times New Roman" w:hAnsi="Times New Roman" w:cs="Times New Roman"/>
          <w:color w:val="000000"/>
          <w:sz w:val="24"/>
          <w:szCs w:val="24"/>
        </w:rPr>
        <w:t xml:space="preserve"> </w:t>
      </w:r>
      <w:r w:rsidR="00D504DB">
        <w:rPr>
          <w:rFonts w:ascii="Times New Roman" w:eastAsia="Times New Roman" w:hAnsi="Times New Roman" w:cs="Times New Roman"/>
          <w:color w:val="000000"/>
          <w:sz w:val="24"/>
          <w:szCs w:val="24"/>
        </w:rPr>
        <w:t xml:space="preserve">northmost limit of the distribution of </w:t>
      </w:r>
      <w:r w:rsidR="00D504DB" w:rsidRPr="00D504DB">
        <w:rPr>
          <w:rFonts w:ascii="Times New Roman" w:eastAsia="Times New Roman" w:hAnsi="Times New Roman" w:cs="Times New Roman"/>
          <w:i/>
          <w:iCs/>
          <w:color w:val="000000"/>
          <w:sz w:val="24"/>
          <w:szCs w:val="24"/>
        </w:rPr>
        <w:t>A. olfersioides</w:t>
      </w:r>
      <w:r w:rsidR="00D504DB">
        <w:rPr>
          <w:rFonts w:ascii="Times New Roman" w:eastAsia="Times New Roman" w:hAnsi="Times New Roman" w:cs="Times New Roman"/>
          <w:color w:val="000000"/>
          <w:sz w:val="24"/>
          <w:szCs w:val="24"/>
        </w:rPr>
        <w:t xml:space="preserve"> </w:t>
      </w:r>
      <w:del w:id="8" w:author="Pedro Simoes" w:date="2024-06-03T16:04:00Z" w16du:dateUtc="2024-06-03T19:04:00Z">
        <w:r w:rsidR="00D504DB" w:rsidDel="00332D06">
          <w:rPr>
            <w:rFonts w:ascii="Times New Roman" w:eastAsia="Times New Roman" w:hAnsi="Times New Roman" w:cs="Times New Roman"/>
            <w:color w:val="000000"/>
            <w:sz w:val="24"/>
            <w:szCs w:val="24"/>
          </w:rPr>
          <w:delText xml:space="preserve">reach </w:delText>
        </w:r>
      </w:del>
      <w:r w:rsidR="00D504DB">
        <w:rPr>
          <w:rFonts w:ascii="Times New Roman" w:eastAsia="Times New Roman" w:hAnsi="Times New Roman" w:cs="Times New Roman"/>
          <w:color w:val="000000"/>
          <w:sz w:val="24"/>
          <w:szCs w:val="24"/>
        </w:rPr>
        <w:t>is located</w:t>
      </w:r>
      <w:r w:rsidR="00364A68">
        <w:rPr>
          <w:rFonts w:ascii="Times New Roman" w:eastAsia="Times New Roman" w:hAnsi="Times New Roman" w:cs="Times New Roman"/>
          <w:color w:val="000000"/>
          <w:sz w:val="24"/>
          <w:szCs w:val="24"/>
        </w:rPr>
        <w:t xml:space="preserve"> </w:t>
      </w:r>
      <w:r w:rsidR="00D504DB">
        <w:rPr>
          <w:rFonts w:ascii="Times New Roman" w:eastAsia="Times New Roman" w:hAnsi="Times New Roman" w:cs="Times New Roman"/>
          <w:color w:val="000000"/>
          <w:sz w:val="24"/>
          <w:szCs w:val="24"/>
        </w:rPr>
        <w:t xml:space="preserve">within the </w:t>
      </w:r>
      <w:ins w:id="9" w:author="Pedro Simoes" w:date="2024-06-03T16:04:00Z" w16du:dateUtc="2024-06-03T19:04:00Z">
        <w:r w:rsidR="00332D06">
          <w:rPr>
            <w:rFonts w:ascii="Times New Roman" w:eastAsia="Times New Roman" w:hAnsi="Times New Roman" w:cs="Times New Roman"/>
            <w:color w:val="000000"/>
            <w:sz w:val="24"/>
            <w:szCs w:val="24"/>
          </w:rPr>
          <w:t>s</w:t>
        </w:r>
      </w:ins>
      <w:del w:id="10" w:author="Pedro Simoes" w:date="2024-06-03T16:04:00Z" w16du:dateUtc="2024-06-03T19:04:00Z">
        <w:r w:rsidR="00D504DB" w:rsidDel="00332D06">
          <w:rPr>
            <w:rFonts w:ascii="Times New Roman" w:eastAsia="Times New Roman" w:hAnsi="Times New Roman" w:cs="Times New Roman"/>
            <w:color w:val="000000"/>
            <w:sz w:val="24"/>
            <w:szCs w:val="24"/>
          </w:rPr>
          <w:delText>S</w:delText>
        </w:r>
      </w:del>
      <w:r w:rsidR="00D504DB">
        <w:rPr>
          <w:rFonts w:ascii="Times New Roman" w:eastAsia="Times New Roman" w:hAnsi="Times New Roman" w:cs="Times New Roman"/>
          <w:color w:val="000000"/>
          <w:sz w:val="24"/>
          <w:szCs w:val="24"/>
        </w:rPr>
        <w:t>tate of Pernambuco</w:t>
      </w:r>
      <w:r>
        <w:rPr>
          <w:rFonts w:ascii="Times New Roman" w:eastAsia="Times New Roman" w:hAnsi="Times New Roman" w:cs="Times New Roman"/>
          <w:color w:val="000000"/>
          <w:sz w:val="24"/>
          <w:szCs w:val="24"/>
        </w:rPr>
        <w:t xml:space="preserve">. </w:t>
      </w:r>
      <w:r w:rsidR="00364A68">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z w:val="24"/>
          <w:szCs w:val="24"/>
        </w:rPr>
        <w:t xml:space="preserve">atitude </w:t>
      </w:r>
      <w:r w:rsidR="00364A68">
        <w:rPr>
          <w:rFonts w:ascii="Times New Roman" w:eastAsia="Times New Roman" w:hAnsi="Times New Roman" w:cs="Times New Roman"/>
          <w:color w:val="000000"/>
          <w:sz w:val="24"/>
          <w:szCs w:val="24"/>
        </w:rPr>
        <w:t>range of</w:t>
      </w:r>
      <w:r>
        <w:rPr>
          <w:rFonts w:ascii="Times New Roman" w:eastAsia="Times New Roman" w:hAnsi="Times New Roman" w:cs="Times New Roman"/>
          <w:color w:val="000000"/>
          <w:sz w:val="24"/>
          <w:szCs w:val="24"/>
        </w:rPr>
        <w:t xml:space="preserve"> records </w:t>
      </w:r>
      <w:r w:rsidR="00364A68">
        <w:rPr>
          <w:rFonts w:ascii="Times New Roman" w:eastAsia="Times New Roman" w:hAnsi="Times New Roman" w:cs="Times New Roman"/>
          <w:color w:val="000000"/>
          <w:sz w:val="24"/>
          <w:szCs w:val="24"/>
        </w:rPr>
        <w:t>varied</w:t>
      </w:r>
      <w:r>
        <w:rPr>
          <w:rFonts w:ascii="Times New Roman" w:eastAsia="Times New Roman" w:hAnsi="Times New Roman" w:cs="Times New Roman"/>
          <w:color w:val="000000"/>
          <w:sz w:val="24"/>
          <w:szCs w:val="24"/>
        </w:rPr>
        <w:t xml:space="preserve"> </w:t>
      </w:r>
      <w:r w:rsidR="00364A68">
        <w:rPr>
          <w:rFonts w:ascii="Times New Roman" w:eastAsia="Times New Roman" w:hAnsi="Times New Roman" w:cs="Times New Roman"/>
          <w:color w:val="000000"/>
          <w:sz w:val="24"/>
          <w:szCs w:val="24"/>
        </w:rPr>
        <w:t>between</w:t>
      </w:r>
      <w:r>
        <w:rPr>
          <w:rFonts w:ascii="Times New Roman" w:eastAsia="Times New Roman" w:hAnsi="Times New Roman" w:cs="Times New Roman"/>
          <w:color w:val="000000"/>
          <w:sz w:val="24"/>
          <w:szCs w:val="24"/>
        </w:rPr>
        <w:t xml:space="preserve"> 17.07821 S° </w:t>
      </w:r>
      <w:r w:rsidR="00364A68">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z w:val="24"/>
          <w:szCs w:val="24"/>
        </w:rPr>
        <w:t xml:space="preserve"> 7.6038</w:t>
      </w:r>
      <w:r w:rsidR="00364A68">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 xml:space="preserve"> S°, </w:t>
      </w:r>
      <w:r w:rsidR="00364A68">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z w:val="24"/>
          <w:szCs w:val="24"/>
        </w:rPr>
        <w:t xml:space="preserve"> longitude </w:t>
      </w:r>
      <w:r w:rsidR="00364A68">
        <w:rPr>
          <w:rFonts w:ascii="Times New Roman" w:eastAsia="Times New Roman" w:hAnsi="Times New Roman" w:cs="Times New Roman"/>
          <w:color w:val="000000"/>
          <w:sz w:val="24"/>
          <w:szCs w:val="24"/>
        </w:rPr>
        <w:t>between</w:t>
      </w:r>
      <w:r>
        <w:rPr>
          <w:rFonts w:ascii="Times New Roman" w:eastAsia="Times New Roman" w:hAnsi="Times New Roman" w:cs="Times New Roman"/>
          <w:color w:val="000000"/>
          <w:sz w:val="24"/>
          <w:szCs w:val="24"/>
        </w:rPr>
        <w:t xml:space="preserve"> 39.73417 W° </w:t>
      </w:r>
      <w:r w:rsidR="00364A68">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z w:val="24"/>
          <w:szCs w:val="24"/>
        </w:rPr>
        <w:t xml:space="preserve"> 35.24733 W°</w:t>
      </w:r>
      <w:r w:rsidR="00364A68">
        <w:rPr>
          <w:rFonts w:ascii="Times New Roman" w:eastAsia="Times New Roman" w:hAnsi="Times New Roman" w:cs="Times New Roman"/>
          <w:color w:val="000000"/>
          <w:sz w:val="24"/>
          <w:szCs w:val="24"/>
        </w:rPr>
        <w:t>, mainly corresponding to areas originally covered by the Atlantic Forest and transition zones with the Caatinga biome</w:t>
      </w:r>
      <w:r>
        <w:rPr>
          <w:rFonts w:ascii="Times New Roman" w:eastAsia="Times New Roman" w:hAnsi="Times New Roman" w:cs="Times New Roman"/>
          <w:color w:val="000000"/>
          <w:sz w:val="24"/>
          <w:szCs w:val="24"/>
        </w:rPr>
        <w:t>.</w:t>
      </w:r>
    </w:p>
    <w:p w14:paraId="3CBA2829" w14:textId="77777777" w:rsidR="00A16414" w:rsidRDefault="00A16414">
      <w:pPr>
        <w:pBdr>
          <w:top w:val="nil"/>
          <w:left w:val="nil"/>
          <w:bottom w:val="nil"/>
          <w:right w:val="nil"/>
          <w:between w:val="nil"/>
        </w:pBdr>
        <w:spacing w:line="362" w:lineRule="auto"/>
        <w:ind w:left="200" w:right="216"/>
        <w:rPr>
          <w:rFonts w:ascii="Times New Roman" w:eastAsia="Times New Roman" w:hAnsi="Times New Roman" w:cs="Times New Roman"/>
          <w:sz w:val="24"/>
          <w:szCs w:val="24"/>
        </w:rPr>
      </w:pPr>
    </w:p>
    <w:p w14:paraId="38AB4983" w14:textId="77777777" w:rsidR="00A16414" w:rsidRDefault="00AF1AE6">
      <w:pPr>
        <w:pBdr>
          <w:top w:val="nil"/>
          <w:left w:val="nil"/>
          <w:bottom w:val="nil"/>
          <w:right w:val="nil"/>
          <w:between w:val="nil"/>
        </w:pBdr>
        <w:spacing w:before="2"/>
        <w:jc w:val="center"/>
        <w:rPr>
          <w:color w:val="000000"/>
          <w:sz w:val="18"/>
          <w:szCs w:val="18"/>
        </w:rPr>
      </w:pPr>
      <w:r>
        <w:rPr>
          <w:noProof/>
          <w:sz w:val="18"/>
          <w:szCs w:val="18"/>
        </w:rPr>
        <w:drawing>
          <wp:inline distT="114300" distB="114300" distL="114300" distR="114300" wp14:anchorId="091BBF91" wp14:editId="0890E469">
            <wp:extent cx="6040275" cy="6201081"/>
            <wp:effectExtent l="0" t="0" r="0" b="0"/>
            <wp:docPr id="143542667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l="9638" r="9360"/>
                    <a:stretch>
                      <a:fillRect/>
                    </a:stretch>
                  </pic:blipFill>
                  <pic:spPr>
                    <a:xfrm>
                      <a:off x="0" y="0"/>
                      <a:ext cx="6040275" cy="6201081"/>
                    </a:xfrm>
                    <a:prstGeom prst="rect">
                      <a:avLst/>
                    </a:prstGeom>
                    <a:ln/>
                  </pic:spPr>
                </pic:pic>
              </a:graphicData>
            </a:graphic>
          </wp:inline>
        </w:drawing>
      </w:r>
    </w:p>
    <w:p w14:paraId="1E2FFE68" w14:textId="77777777" w:rsidR="00A16414" w:rsidRDefault="00A16414">
      <w:pPr>
        <w:pBdr>
          <w:top w:val="nil"/>
          <w:left w:val="nil"/>
          <w:bottom w:val="nil"/>
          <w:right w:val="nil"/>
          <w:between w:val="nil"/>
        </w:pBdr>
        <w:rPr>
          <w:color w:val="000000"/>
          <w:sz w:val="26"/>
          <w:szCs w:val="26"/>
        </w:rPr>
      </w:pPr>
    </w:p>
    <w:p w14:paraId="460CCBEB" w14:textId="77777777" w:rsidR="00F670F3" w:rsidRDefault="00F670F3" w:rsidP="00F670F3">
      <w:pPr>
        <w:pBdr>
          <w:top w:val="nil"/>
          <w:left w:val="nil"/>
          <w:bottom w:val="nil"/>
          <w:right w:val="nil"/>
          <w:between w:val="nil"/>
        </w:pBdr>
        <w:spacing w:line="362" w:lineRule="auto"/>
        <w:ind w:right="216"/>
        <w:rPr>
          <w:rFonts w:ascii="Times New Roman" w:eastAsia="Times New Roman" w:hAnsi="Times New Roman" w:cs="Times New Roman"/>
          <w:color w:val="000000"/>
          <w:sz w:val="24"/>
          <w:szCs w:val="24"/>
        </w:rPr>
      </w:pPr>
      <w:r w:rsidRPr="009A3B00">
        <w:rPr>
          <w:rFonts w:ascii="Times New Roman" w:eastAsia="Times New Roman" w:hAnsi="Times New Roman" w:cs="Times New Roman"/>
          <w:b/>
          <w:bCs/>
          <w:color w:val="000000"/>
          <w:sz w:val="24"/>
          <w:szCs w:val="24"/>
        </w:rPr>
        <w:t>Figure 2.</w:t>
      </w:r>
      <w:r>
        <w:rPr>
          <w:rFonts w:ascii="Times New Roman" w:eastAsia="Times New Roman" w:hAnsi="Times New Roman" w:cs="Times New Roman"/>
          <w:color w:val="000000"/>
          <w:sz w:val="24"/>
          <w:szCs w:val="24"/>
        </w:rPr>
        <w:t xml:space="preserve"> Occurrence records of </w:t>
      </w:r>
      <w:r>
        <w:rPr>
          <w:rFonts w:ascii="Times New Roman" w:eastAsia="Times New Roman" w:hAnsi="Times New Roman" w:cs="Times New Roman"/>
          <w:i/>
          <w:color w:val="000000"/>
          <w:sz w:val="24"/>
          <w:szCs w:val="24"/>
        </w:rPr>
        <w:t xml:space="preserve">Allobates olfersioides </w:t>
      </w:r>
      <w:r>
        <w:rPr>
          <w:rFonts w:ascii="Times New Roman" w:eastAsia="Times New Roman" w:hAnsi="Times New Roman" w:cs="Times New Roman"/>
          <w:color w:val="000000"/>
          <w:sz w:val="24"/>
          <w:szCs w:val="24"/>
        </w:rPr>
        <w:t>in the Brazilian Northeast. Yellow dots: Geographic records available in online databases, zoological collections and literature data. Blue dots: Records used in environmental suitability models, after evaluation of spatial autocorrelation. Green area: Original distribution of the Atlantic Forest vegetation in the region.</w:t>
      </w:r>
    </w:p>
    <w:p w14:paraId="323FB120" w14:textId="77777777" w:rsidR="00A16414" w:rsidRDefault="00A16414">
      <w:pPr>
        <w:pBdr>
          <w:top w:val="nil"/>
          <w:left w:val="nil"/>
          <w:bottom w:val="nil"/>
          <w:right w:val="nil"/>
          <w:between w:val="nil"/>
        </w:pBdr>
        <w:spacing w:before="7"/>
        <w:rPr>
          <w:color w:val="000000"/>
          <w:sz w:val="20"/>
          <w:szCs w:val="20"/>
        </w:rPr>
      </w:pPr>
    </w:p>
    <w:p w14:paraId="0C49C311" w14:textId="143348CC" w:rsidR="00F670F3" w:rsidRPr="00EE65C7" w:rsidRDefault="00F670F3" w:rsidP="00EE65C7">
      <w:pPr>
        <w:pStyle w:val="Ttulo2"/>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Environmental suitability model</w:t>
      </w:r>
    </w:p>
    <w:p w14:paraId="1710B847" w14:textId="77777777" w:rsidR="00A16414" w:rsidRDefault="00A16414"/>
    <w:p w14:paraId="31B616E7" w14:textId="0D215B1D" w:rsidR="0023769C" w:rsidRDefault="00AF1AE6">
      <w:pPr>
        <w:pBdr>
          <w:top w:val="nil"/>
          <w:left w:val="nil"/>
          <w:bottom w:val="nil"/>
          <w:right w:val="nil"/>
          <w:between w:val="nil"/>
        </w:pBdr>
        <w:spacing w:line="362" w:lineRule="auto"/>
        <w:ind w:left="200" w:right="2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generated model had a 0.9 in AUC, indicating only a </w:t>
      </w:r>
      <w:r w:rsidR="00DA3FF7">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 xml:space="preserve">% error </w:t>
      </w:r>
      <w:r w:rsidR="00F670F3">
        <w:rPr>
          <w:rFonts w:ascii="Times New Roman" w:eastAsia="Times New Roman" w:hAnsi="Times New Roman" w:cs="Times New Roman"/>
          <w:color w:val="000000"/>
          <w:sz w:val="24"/>
          <w:szCs w:val="24"/>
        </w:rPr>
        <w:t>probability due to</w:t>
      </w:r>
      <w:r>
        <w:rPr>
          <w:rFonts w:ascii="Times New Roman" w:eastAsia="Times New Roman" w:hAnsi="Times New Roman" w:cs="Times New Roman"/>
          <w:color w:val="000000"/>
          <w:sz w:val="24"/>
          <w:szCs w:val="24"/>
        </w:rPr>
        <w:t xml:space="preserve"> false negatives in the prediction. The model also had a 0.</w:t>
      </w:r>
      <w:r w:rsidR="00DA3FF7">
        <w:rPr>
          <w:rFonts w:ascii="Times New Roman" w:eastAsia="Times New Roman" w:hAnsi="Times New Roman" w:cs="Times New Roman"/>
          <w:color w:val="000000"/>
          <w:sz w:val="24"/>
          <w:szCs w:val="24"/>
        </w:rPr>
        <w:t>79</w:t>
      </w:r>
      <w:r>
        <w:rPr>
          <w:rFonts w:ascii="Times New Roman" w:eastAsia="Times New Roman" w:hAnsi="Times New Roman" w:cs="Times New Roman"/>
          <w:color w:val="000000"/>
          <w:sz w:val="24"/>
          <w:szCs w:val="24"/>
        </w:rPr>
        <w:t xml:space="preserve"> in TSS, indicating </w:t>
      </w:r>
      <w:r w:rsidR="00332D06">
        <w:rPr>
          <w:rFonts w:ascii="Times New Roman" w:eastAsia="Times New Roman" w:hAnsi="Times New Roman" w:cs="Times New Roman"/>
          <w:color w:val="000000"/>
          <w:sz w:val="24"/>
          <w:szCs w:val="24"/>
        </w:rPr>
        <w:t>a better</w:t>
      </w:r>
      <w:r>
        <w:rPr>
          <w:rFonts w:ascii="Times New Roman" w:eastAsia="Times New Roman" w:hAnsi="Times New Roman" w:cs="Times New Roman"/>
          <w:color w:val="000000"/>
          <w:sz w:val="24"/>
          <w:szCs w:val="24"/>
        </w:rPr>
        <w:t xml:space="preserve"> performance </w:t>
      </w:r>
      <w:r w:rsidR="00332D06">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z w:val="24"/>
          <w:szCs w:val="24"/>
        </w:rPr>
        <w:t xml:space="preserve"> generat</w:t>
      </w:r>
      <w:r w:rsidR="00332D06">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z w:val="24"/>
          <w:szCs w:val="24"/>
        </w:rPr>
        <w:t xml:space="preserve"> true positives</w:t>
      </w:r>
      <w:ins w:id="11" w:author="Pedro Simoes" w:date="2024-06-03T16:06:00Z" w16du:dateUtc="2024-06-03T19:06:00Z">
        <w:r w:rsidR="00332D06">
          <w:rPr>
            <w:rFonts w:ascii="Times New Roman" w:eastAsia="Times New Roman" w:hAnsi="Times New Roman" w:cs="Times New Roman"/>
            <w:color w:val="000000"/>
            <w:sz w:val="24"/>
            <w:szCs w:val="24"/>
          </w:rPr>
          <w:t>,</w:t>
        </w:r>
      </w:ins>
      <w:r>
        <w:rPr>
          <w:rFonts w:ascii="Times New Roman" w:eastAsia="Times New Roman" w:hAnsi="Times New Roman" w:cs="Times New Roman"/>
          <w:color w:val="000000"/>
          <w:sz w:val="24"/>
          <w:szCs w:val="24"/>
        </w:rPr>
        <w:t xml:space="preserve"> than a random prediction</w:t>
      </w:r>
      <w:r w:rsidR="00DA3FF7">
        <w:rPr>
          <w:rFonts w:ascii="Times New Roman" w:eastAsia="Times New Roman" w:hAnsi="Times New Roman" w:cs="Times New Roman"/>
          <w:color w:val="000000"/>
          <w:sz w:val="24"/>
          <w:szCs w:val="24"/>
        </w:rPr>
        <w:t xml:space="preserve"> model</w:t>
      </w:r>
      <w:r>
        <w:rPr>
          <w:rFonts w:ascii="Times New Roman" w:eastAsia="Times New Roman" w:hAnsi="Times New Roman" w:cs="Times New Roman"/>
          <w:color w:val="000000"/>
          <w:sz w:val="24"/>
          <w:szCs w:val="24"/>
        </w:rPr>
        <w:t xml:space="preserve">. The areas indicated as the most suitable for </w:t>
      </w:r>
      <w:r>
        <w:rPr>
          <w:rFonts w:ascii="Times New Roman" w:eastAsia="Times New Roman" w:hAnsi="Times New Roman" w:cs="Times New Roman"/>
          <w:i/>
          <w:color w:val="000000"/>
          <w:sz w:val="24"/>
          <w:szCs w:val="24"/>
        </w:rPr>
        <w:t>A. olfersioides</w:t>
      </w:r>
      <w:r>
        <w:rPr>
          <w:rFonts w:ascii="Times New Roman" w:eastAsia="Times New Roman" w:hAnsi="Times New Roman" w:cs="Times New Roman"/>
          <w:color w:val="000000"/>
          <w:sz w:val="24"/>
          <w:szCs w:val="24"/>
        </w:rPr>
        <w:t xml:space="preserve"> </w:t>
      </w:r>
      <w:r w:rsidR="00332D06">
        <w:rPr>
          <w:rFonts w:ascii="Times New Roman" w:eastAsia="Times New Roman" w:hAnsi="Times New Roman" w:cs="Times New Roman"/>
          <w:color w:val="000000"/>
          <w:sz w:val="24"/>
          <w:szCs w:val="24"/>
        </w:rPr>
        <w:t xml:space="preserve">based on environmental predictors </w:t>
      </w:r>
      <w:r w:rsidR="00F670F3">
        <w:rPr>
          <w:rFonts w:ascii="Times New Roman" w:eastAsia="Times New Roman" w:hAnsi="Times New Roman" w:cs="Times New Roman"/>
          <w:color w:val="000000"/>
          <w:sz w:val="24"/>
          <w:szCs w:val="24"/>
        </w:rPr>
        <w:t>were</w:t>
      </w:r>
      <w:r>
        <w:rPr>
          <w:rFonts w:ascii="Times New Roman" w:eastAsia="Times New Roman" w:hAnsi="Times New Roman" w:cs="Times New Roman"/>
          <w:color w:val="000000"/>
          <w:sz w:val="24"/>
          <w:szCs w:val="24"/>
        </w:rPr>
        <w:t xml:space="preserve"> concentrated </w:t>
      </w:r>
      <w:r w:rsidR="00F670F3">
        <w:rPr>
          <w:rFonts w:ascii="Times New Roman" w:eastAsia="Times New Roman" w:hAnsi="Times New Roman" w:cs="Times New Roman"/>
          <w:color w:val="000000"/>
          <w:sz w:val="24"/>
          <w:szCs w:val="24"/>
        </w:rPr>
        <w:t xml:space="preserve">along </w:t>
      </w:r>
      <w:r>
        <w:rPr>
          <w:rFonts w:ascii="Times New Roman" w:eastAsia="Times New Roman" w:hAnsi="Times New Roman" w:cs="Times New Roman"/>
          <w:color w:val="000000"/>
          <w:sz w:val="24"/>
          <w:szCs w:val="24"/>
        </w:rPr>
        <w:t>the coast</w:t>
      </w:r>
      <w:r w:rsidR="00F670F3">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within the Atlantic Forest</w:t>
      </w:r>
      <w:r w:rsidR="00F670F3">
        <w:rPr>
          <w:rFonts w:ascii="Times New Roman" w:eastAsia="Times New Roman" w:hAnsi="Times New Roman" w:cs="Times New Roman"/>
          <w:color w:val="000000"/>
          <w:sz w:val="24"/>
          <w:szCs w:val="24"/>
        </w:rPr>
        <w:t xml:space="preserve"> biome</w:t>
      </w:r>
      <w:r>
        <w:rPr>
          <w:rFonts w:ascii="Times New Roman" w:eastAsia="Times New Roman" w:hAnsi="Times New Roman" w:cs="Times New Roman"/>
          <w:color w:val="000000"/>
          <w:sz w:val="24"/>
          <w:szCs w:val="24"/>
        </w:rPr>
        <w:t xml:space="preserve"> (Figure 3). There were gaps between </w:t>
      </w:r>
      <w:r w:rsidR="00F670F3">
        <w:rPr>
          <w:rFonts w:ascii="Times New Roman" w:eastAsia="Times New Roman" w:hAnsi="Times New Roman" w:cs="Times New Roman"/>
          <w:color w:val="000000"/>
          <w:sz w:val="24"/>
          <w:szCs w:val="24"/>
        </w:rPr>
        <w:t xml:space="preserve">some </w:t>
      </w:r>
      <w:r w:rsidR="00332D06">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z w:val="24"/>
          <w:szCs w:val="24"/>
        </w:rPr>
        <w:t xml:space="preserve">the areas with highest environmental suitability, with </w:t>
      </w:r>
      <w:r w:rsidR="00F670F3">
        <w:rPr>
          <w:rFonts w:ascii="Times New Roman" w:eastAsia="Times New Roman" w:hAnsi="Times New Roman" w:cs="Times New Roman"/>
          <w:color w:val="000000"/>
          <w:sz w:val="24"/>
          <w:szCs w:val="24"/>
        </w:rPr>
        <w:t>core area</w:t>
      </w:r>
      <w:r w:rsidR="00332D06">
        <w:rPr>
          <w:rFonts w:ascii="Times New Roman" w:eastAsia="Times New Roman" w:hAnsi="Times New Roman" w:cs="Times New Roman"/>
          <w:color w:val="000000"/>
          <w:sz w:val="24"/>
          <w:szCs w:val="24"/>
        </w:rPr>
        <w:t>s</w:t>
      </w:r>
      <w:r w:rsidR="00F670F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of high suitability </w:t>
      </w:r>
      <w:r w:rsidR="00F670F3">
        <w:rPr>
          <w:rFonts w:ascii="Times New Roman" w:eastAsia="Times New Roman" w:hAnsi="Times New Roman" w:cs="Times New Roman"/>
          <w:color w:val="000000"/>
          <w:sz w:val="24"/>
          <w:szCs w:val="24"/>
        </w:rPr>
        <w:t xml:space="preserve">located </w:t>
      </w:r>
      <w:r w:rsidR="0023769C">
        <w:rPr>
          <w:rFonts w:ascii="Times New Roman" w:eastAsia="Times New Roman" w:hAnsi="Times New Roman" w:cs="Times New Roman"/>
          <w:color w:val="000000"/>
          <w:sz w:val="24"/>
          <w:szCs w:val="24"/>
        </w:rPr>
        <w:t>along the central and northern</w:t>
      </w:r>
      <w:r w:rsidR="00F670F3">
        <w:rPr>
          <w:rFonts w:ascii="Times New Roman" w:eastAsia="Times New Roman" w:hAnsi="Times New Roman" w:cs="Times New Roman"/>
          <w:color w:val="000000"/>
          <w:sz w:val="24"/>
          <w:szCs w:val="24"/>
        </w:rPr>
        <w:t xml:space="preserve"> coast</w:t>
      </w:r>
      <w:r>
        <w:rPr>
          <w:rFonts w:ascii="Times New Roman" w:eastAsia="Times New Roman" w:hAnsi="Times New Roman" w:cs="Times New Roman"/>
          <w:color w:val="000000"/>
          <w:sz w:val="24"/>
          <w:szCs w:val="24"/>
        </w:rPr>
        <w:t xml:space="preserve"> of</w:t>
      </w:r>
      <w:r w:rsidR="00F670F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Bahia</w:t>
      </w:r>
      <w:r w:rsidR="00332D06">
        <w:rPr>
          <w:rFonts w:ascii="Times New Roman" w:eastAsia="Times New Roman" w:hAnsi="Times New Roman" w:cs="Times New Roman"/>
          <w:color w:val="000000"/>
          <w:sz w:val="24"/>
          <w:szCs w:val="24"/>
        </w:rPr>
        <w:t>, along the southern</w:t>
      </w:r>
      <w:r w:rsidR="0023769C">
        <w:rPr>
          <w:rFonts w:ascii="Times New Roman" w:eastAsia="Times New Roman" w:hAnsi="Times New Roman" w:cs="Times New Roman"/>
          <w:color w:val="000000"/>
          <w:sz w:val="24"/>
          <w:szCs w:val="24"/>
        </w:rPr>
        <w:t xml:space="preserve"> </w:t>
      </w:r>
      <w:r w:rsidR="00332D06">
        <w:rPr>
          <w:rFonts w:ascii="Times New Roman" w:eastAsia="Times New Roman" w:hAnsi="Times New Roman" w:cs="Times New Roman"/>
          <w:color w:val="000000"/>
          <w:sz w:val="24"/>
          <w:szCs w:val="24"/>
        </w:rPr>
        <w:t xml:space="preserve">coast of the </w:t>
      </w:r>
      <w:r w:rsidR="0023769C">
        <w:rPr>
          <w:rFonts w:ascii="Times New Roman" w:eastAsia="Times New Roman" w:hAnsi="Times New Roman" w:cs="Times New Roman"/>
          <w:color w:val="000000"/>
          <w:sz w:val="24"/>
          <w:szCs w:val="24"/>
        </w:rPr>
        <w:t xml:space="preserve">state of </w:t>
      </w:r>
      <w:r>
        <w:rPr>
          <w:rFonts w:ascii="Times New Roman" w:eastAsia="Times New Roman" w:hAnsi="Times New Roman" w:cs="Times New Roman"/>
          <w:color w:val="000000"/>
          <w:sz w:val="24"/>
          <w:szCs w:val="24"/>
        </w:rPr>
        <w:t>Sergipe</w:t>
      </w:r>
      <w:ins w:id="12" w:author="Pedro Simoes" w:date="2024-06-03T16:08:00Z" w16du:dateUtc="2024-06-03T19:08:00Z">
        <w:r w:rsidR="00332D06">
          <w:rPr>
            <w:rFonts w:ascii="Times New Roman" w:eastAsia="Times New Roman" w:hAnsi="Times New Roman" w:cs="Times New Roman"/>
            <w:color w:val="000000"/>
            <w:sz w:val="24"/>
            <w:szCs w:val="24"/>
          </w:rPr>
          <w:t>,</w:t>
        </w:r>
      </w:ins>
      <w:r>
        <w:rPr>
          <w:rFonts w:ascii="Times New Roman" w:eastAsia="Times New Roman" w:hAnsi="Times New Roman" w:cs="Times New Roman"/>
          <w:color w:val="000000"/>
          <w:sz w:val="24"/>
          <w:szCs w:val="24"/>
        </w:rPr>
        <w:t xml:space="preserve"> and </w:t>
      </w:r>
      <w:r w:rsidR="0023769C">
        <w:rPr>
          <w:rFonts w:ascii="Times New Roman" w:eastAsia="Times New Roman" w:hAnsi="Times New Roman" w:cs="Times New Roman"/>
          <w:color w:val="000000"/>
          <w:sz w:val="24"/>
          <w:szCs w:val="24"/>
        </w:rPr>
        <w:t xml:space="preserve">along the northern coast of Alagoas and </w:t>
      </w:r>
      <w:r w:rsidR="00332D06">
        <w:rPr>
          <w:rFonts w:ascii="Times New Roman" w:eastAsia="Times New Roman" w:hAnsi="Times New Roman" w:cs="Times New Roman"/>
          <w:color w:val="000000"/>
          <w:sz w:val="24"/>
          <w:szCs w:val="24"/>
        </w:rPr>
        <w:t>s</w:t>
      </w:r>
      <w:r w:rsidR="0023769C">
        <w:rPr>
          <w:rFonts w:ascii="Times New Roman" w:eastAsia="Times New Roman" w:hAnsi="Times New Roman" w:cs="Times New Roman"/>
          <w:color w:val="000000"/>
          <w:sz w:val="24"/>
          <w:szCs w:val="24"/>
        </w:rPr>
        <w:t xml:space="preserve">outhern </w:t>
      </w:r>
      <w:r w:rsidR="00332D06">
        <w:rPr>
          <w:rFonts w:ascii="Times New Roman" w:eastAsia="Times New Roman" w:hAnsi="Times New Roman" w:cs="Times New Roman"/>
          <w:color w:val="000000"/>
          <w:sz w:val="24"/>
          <w:szCs w:val="24"/>
        </w:rPr>
        <w:t>c</w:t>
      </w:r>
      <w:r w:rsidR="0023769C">
        <w:rPr>
          <w:rFonts w:ascii="Times New Roman" w:eastAsia="Times New Roman" w:hAnsi="Times New Roman" w:cs="Times New Roman"/>
          <w:color w:val="000000"/>
          <w:sz w:val="24"/>
          <w:szCs w:val="24"/>
        </w:rPr>
        <w:t>oast of Pernambuco (Figure 3)</w:t>
      </w:r>
      <w:r>
        <w:rPr>
          <w:rFonts w:ascii="Times New Roman" w:eastAsia="Times New Roman" w:hAnsi="Times New Roman" w:cs="Times New Roman"/>
          <w:color w:val="000000"/>
          <w:sz w:val="24"/>
          <w:szCs w:val="24"/>
        </w:rPr>
        <w:t xml:space="preserve">. </w:t>
      </w:r>
      <w:r w:rsidR="0023769C">
        <w:rPr>
          <w:rFonts w:ascii="Times New Roman" w:eastAsia="Times New Roman" w:hAnsi="Times New Roman" w:cs="Times New Roman"/>
          <w:color w:val="000000"/>
          <w:sz w:val="24"/>
          <w:szCs w:val="24"/>
        </w:rPr>
        <w:t>Additional small p</w:t>
      </w:r>
      <w:r>
        <w:rPr>
          <w:rFonts w:ascii="Times New Roman" w:eastAsia="Times New Roman" w:hAnsi="Times New Roman" w:cs="Times New Roman"/>
          <w:color w:val="000000"/>
          <w:sz w:val="24"/>
          <w:szCs w:val="24"/>
        </w:rPr>
        <w:t xml:space="preserve">atches of high environmental suitability </w:t>
      </w:r>
      <w:r w:rsidR="0023769C">
        <w:rPr>
          <w:rFonts w:ascii="Times New Roman" w:eastAsia="Times New Roman" w:hAnsi="Times New Roman" w:cs="Times New Roman"/>
          <w:color w:val="000000"/>
          <w:sz w:val="24"/>
          <w:szCs w:val="24"/>
        </w:rPr>
        <w:t>were indicated in highlands located west of these core areas in Bahia,</w:t>
      </w:r>
      <w:r>
        <w:rPr>
          <w:rFonts w:ascii="Times New Roman" w:eastAsia="Times New Roman" w:hAnsi="Times New Roman" w:cs="Times New Roman"/>
          <w:color w:val="000000"/>
          <w:sz w:val="24"/>
          <w:szCs w:val="24"/>
        </w:rPr>
        <w:t xml:space="preserve"> Paraíba,</w:t>
      </w:r>
      <w:r w:rsidR="0023769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Rio Grande do Norte</w:t>
      </w:r>
      <w:ins w:id="13" w:author="Pedro Simoes" w:date="2024-06-03T16:09:00Z" w16du:dateUtc="2024-06-03T19:09:00Z">
        <w:r w:rsidR="00332D06">
          <w:rPr>
            <w:rFonts w:ascii="Times New Roman" w:eastAsia="Times New Roman" w:hAnsi="Times New Roman" w:cs="Times New Roman"/>
            <w:color w:val="000000"/>
            <w:sz w:val="24"/>
            <w:szCs w:val="24"/>
          </w:rPr>
          <w:t>,</w:t>
        </w:r>
      </w:ins>
      <w:r>
        <w:rPr>
          <w:rFonts w:ascii="Times New Roman" w:eastAsia="Times New Roman" w:hAnsi="Times New Roman" w:cs="Times New Roman"/>
          <w:color w:val="000000"/>
          <w:sz w:val="24"/>
          <w:szCs w:val="24"/>
        </w:rPr>
        <w:t xml:space="preserve"> </w:t>
      </w:r>
      <w:r w:rsidR="0023769C">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z w:val="24"/>
          <w:szCs w:val="24"/>
        </w:rPr>
        <w:t xml:space="preserve">Ceará. </w:t>
      </w:r>
    </w:p>
    <w:p w14:paraId="777A3389" w14:textId="4A798FA8" w:rsidR="00A16414" w:rsidRDefault="00AF1AE6">
      <w:pPr>
        <w:pBdr>
          <w:top w:val="nil"/>
          <w:left w:val="nil"/>
          <w:bottom w:val="nil"/>
          <w:right w:val="nil"/>
          <w:between w:val="nil"/>
        </w:pBdr>
        <w:spacing w:line="362" w:lineRule="auto"/>
        <w:ind w:left="200" w:right="2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distribution of suitability values was negative unimodal, indicating that a small percentage of the areas of the </w:t>
      </w:r>
      <w:r w:rsidR="00332D06">
        <w:rPr>
          <w:rFonts w:ascii="Times New Roman" w:eastAsia="Times New Roman" w:hAnsi="Times New Roman" w:cs="Times New Roman"/>
          <w:color w:val="000000"/>
          <w:sz w:val="24"/>
          <w:szCs w:val="24"/>
        </w:rPr>
        <w:t xml:space="preserve">Brazilian </w:t>
      </w:r>
      <w:r>
        <w:rPr>
          <w:rFonts w:ascii="Times New Roman" w:eastAsia="Times New Roman" w:hAnsi="Times New Roman" w:cs="Times New Roman"/>
          <w:color w:val="000000"/>
          <w:sz w:val="24"/>
          <w:szCs w:val="24"/>
        </w:rPr>
        <w:t>Northeast</w:t>
      </w:r>
      <w:r w:rsidR="00332D0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are suitable for the occurrence of </w:t>
      </w:r>
      <w:r>
        <w:rPr>
          <w:rFonts w:ascii="Times New Roman" w:eastAsia="Times New Roman" w:hAnsi="Times New Roman" w:cs="Times New Roman"/>
          <w:i/>
          <w:color w:val="000000"/>
          <w:sz w:val="24"/>
          <w:szCs w:val="24"/>
        </w:rPr>
        <w:t>A. olfersioides</w:t>
      </w:r>
      <w:r>
        <w:rPr>
          <w:rFonts w:ascii="Times New Roman" w:eastAsia="Times New Roman" w:hAnsi="Times New Roman" w:cs="Times New Roman"/>
          <w:color w:val="000000"/>
          <w:sz w:val="24"/>
          <w:szCs w:val="24"/>
        </w:rPr>
        <w:t xml:space="preserve">. About </w:t>
      </w:r>
      <w:r w:rsidR="00DA3FF7">
        <w:rPr>
          <w:rFonts w:ascii="Times New Roman" w:eastAsia="Times New Roman" w:hAnsi="Times New Roman" w:cs="Times New Roman"/>
          <w:color w:val="000000"/>
          <w:sz w:val="24"/>
          <w:szCs w:val="24"/>
        </w:rPr>
        <w:t>89</w:t>
      </w:r>
      <w:r>
        <w:rPr>
          <w:rFonts w:ascii="Times New Roman" w:eastAsia="Times New Roman" w:hAnsi="Times New Roman" w:cs="Times New Roman"/>
          <w:color w:val="000000"/>
          <w:sz w:val="24"/>
          <w:szCs w:val="24"/>
        </w:rPr>
        <w:t>% of th</w:t>
      </w:r>
      <w:r w:rsidR="00332D06">
        <w:rPr>
          <w:rFonts w:ascii="Times New Roman" w:eastAsia="Times New Roman" w:hAnsi="Times New Roman" w:cs="Times New Roman"/>
          <w:color w:val="000000"/>
          <w:sz w:val="24"/>
          <w:szCs w:val="24"/>
        </w:rPr>
        <w:t xml:space="preserve">e area </w:t>
      </w:r>
      <w:r w:rsidR="00D60F5F">
        <w:rPr>
          <w:rFonts w:ascii="Times New Roman" w:eastAsia="Times New Roman" w:hAnsi="Times New Roman" w:cs="Times New Roman"/>
          <w:color w:val="000000"/>
          <w:sz w:val="24"/>
          <w:szCs w:val="24"/>
        </w:rPr>
        <w:t>covered by the model</w:t>
      </w:r>
      <w:r>
        <w:rPr>
          <w:rFonts w:ascii="Times New Roman" w:eastAsia="Times New Roman" w:hAnsi="Times New Roman" w:cs="Times New Roman"/>
          <w:color w:val="000000"/>
          <w:sz w:val="24"/>
          <w:szCs w:val="24"/>
        </w:rPr>
        <w:t xml:space="preserve"> h</w:t>
      </w:r>
      <w:r w:rsidR="00D60F5F">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z w:val="24"/>
          <w:szCs w:val="24"/>
        </w:rPr>
        <w:t xml:space="preserve"> low environmental suitability</w:t>
      </w:r>
      <w:r w:rsidR="00D60F5F">
        <w:rPr>
          <w:rFonts w:ascii="Times New Roman" w:eastAsia="Times New Roman" w:hAnsi="Times New Roman" w:cs="Times New Roman"/>
          <w:color w:val="000000"/>
          <w:sz w:val="24"/>
          <w:szCs w:val="24"/>
        </w:rPr>
        <w:t xml:space="preserve"> for the species</w:t>
      </w:r>
      <w:r>
        <w:rPr>
          <w:rFonts w:ascii="Times New Roman" w:eastAsia="Times New Roman" w:hAnsi="Times New Roman" w:cs="Times New Roman"/>
          <w:color w:val="000000"/>
          <w:sz w:val="24"/>
          <w:szCs w:val="24"/>
        </w:rPr>
        <w:t xml:space="preserve"> (&lt;</w:t>
      </w:r>
      <w:r w:rsidR="00BC136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25%) (</w:t>
      </w:r>
      <w:r w:rsidR="00E61C9A">
        <w:rPr>
          <w:rFonts w:ascii="Times New Roman" w:eastAsia="Times New Roman" w:hAnsi="Times New Roman" w:cs="Times New Roman"/>
          <w:color w:val="000000"/>
          <w:sz w:val="24"/>
          <w:szCs w:val="24"/>
        </w:rPr>
        <w:t xml:space="preserve">Supplemental Material, Figure </w:t>
      </w:r>
      <w:r>
        <w:rPr>
          <w:rFonts w:ascii="Times New Roman" w:eastAsia="Times New Roman" w:hAnsi="Times New Roman" w:cs="Times New Roman"/>
          <w:sz w:val="24"/>
          <w:szCs w:val="24"/>
        </w:rPr>
        <w:t>S</w:t>
      </w:r>
      <w:r w:rsidR="00E61C9A">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 xml:space="preserve">a). The areas with environmental suitability ranging </w:t>
      </w:r>
      <w:r w:rsidR="00D60F5F">
        <w:rPr>
          <w:rFonts w:ascii="Times New Roman" w:eastAsia="Times New Roman" w:hAnsi="Times New Roman" w:cs="Times New Roman"/>
          <w:color w:val="000000"/>
          <w:sz w:val="24"/>
          <w:szCs w:val="24"/>
        </w:rPr>
        <w:t>between</w:t>
      </w:r>
      <w:r w:rsidR="00DA3FF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25</w:t>
      </w:r>
      <w:r w:rsidR="00D60F5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50%, 50</w:t>
      </w:r>
      <w:r w:rsidR="00D60F5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75% and &gt;</w:t>
      </w:r>
      <w:r w:rsidR="00BC136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75% represented </w:t>
      </w:r>
      <w:r w:rsidR="00DA3FF7">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w:t>
      </w:r>
      <w:r w:rsidR="00DA3FF7">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 3.</w:t>
      </w:r>
      <w:r w:rsidR="00DA3FF7">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w:t>
      </w:r>
      <w:r w:rsidR="00DA3FF7">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z w:val="24"/>
          <w:szCs w:val="24"/>
        </w:rPr>
        <w:t xml:space="preserve"> </w:t>
      </w:r>
      <w:r w:rsidR="00DA3FF7">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w:t>
      </w:r>
      <w:r w:rsidR="00DA3FF7">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r w:rsidR="00DA3FF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of the background area, respectively</w:t>
      </w:r>
      <w:r w:rsidR="00615316">
        <w:rPr>
          <w:rFonts w:ascii="Times New Roman" w:eastAsia="Times New Roman" w:hAnsi="Times New Roman" w:cs="Times New Roman"/>
          <w:color w:val="000000"/>
          <w:sz w:val="24"/>
          <w:szCs w:val="24"/>
        </w:rPr>
        <w:t xml:space="preserve"> (Supplemental Material, Figure </w:t>
      </w:r>
      <w:r w:rsidR="00615316">
        <w:rPr>
          <w:rFonts w:ascii="Times New Roman" w:eastAsia="Times New Roman" w:hAnsi="Times New Roman" w:cs="Times New Roman"/>
          <w:sz w:val="24"/>
          <w:szCs w:val="24"/>
        </w:rPr>
        <w:t>S</w:t>
      </w:r>
      <w:r w:rsidR="00615316">
        <w:rPr>
          <w:rFonts w:ascii="Times New Roman" w:eastAsia="Times New Roman" w:hAnsi="Times New Roman" w:cs="Times New Roman"/>
          <w:color w:val="000000"/>
          <w:sz w:val="24"/>
          <w:szCs w:val="24"/>
        </w:rPr>
        <w:t>3b)</w:t>
      </w:r>
      <w:r>
        <w:rPr>
          <w:rFonts w:ascii="Times New Roman" w:eastAsia="Times New Roman" w:hAnsi="Times New Roman" w:cs="Times New Roman"/>
          <w:color w:val="000000"/>
          <w:sz w:val="24"/>
          <w:szCs w:val="24"/>
        </w:rPr>
        <w:t xml:space="preserve">. The areas with a high environmental </w:t>
      </w:r>
      <w:r w:rsidR="001D652E">
        <w:rPr>
          <w:rFonts w:ascii="Times New Roman" w:eastAsia="Times New Roman" w:hAnsi="Times New Roman" w:cs="Times New Roman"/>
          <w:color w:val="000000"/>
          <w:sz w:val="24"/>
          <w:szCs w:val="24"/>
        </w:rPr>
        <w:t>suitability</w:t>
      </w:r>
      <w:r>
        <w:rPr>
          <w:rFonts w:ascii="Times New Roman" w:eastAsia="Times New Roman" w:hAnsi="Times New Roman" w:cs="Times New Roman"/>
          <w:color w:val="000000"/>
          <w:sz w:val="24"/>
          <w:szCs w:val="24"/>
        </w:rPr>
        <w:t xml:space="preserve"> (&gt;</w:t>
      </w:r>
      <w:r w:rsidR="00BC136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75%) represent only about </w:t>
      </w:r>
      <w:r w:rsidR="00DA3FF7">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 xml:space="preserve">% of the area of the Northeast, distributed mainly at costal Atlantic. </w:t>
      </w:r>
    </w:p>
    <w:p w14:paraId="2618145E" w14:textId="77777777" w:rsidR="00A16414" w:rsidRDefault="00A16414">
      <w:pPr>
        <w:pBdr>
          <w:top w:val="nil"/>
          <w:left w:val="nil"/>
          <w:bottom w:val="nil"/>
          <w:right w:val="nil"/>
          <w:between w:val="nil"/>
        </w:pBdr>
        <w:spacing w:line="362" w:lineRule="auto"/>
        <w:ind w:left="200" w:right="216" w:firstLine="720"/>
        <w:rPr>
          <w:rFonts w:ascii="Times New Roman" w:eastAsia="Times New Roman" w:hAnsi="Times New Roman" w:cs="Times New Roman"/>
          <w:color w:val="000000"/>
          <w:sz w:val="24"/>
          <w:szCs w:val="24"/>
        </w:rPr>
      </w:pPr>
    </w:p>
    <w:p w14:paraId="04D22EE5" w14:textId="77777777" w:rsidR="00A16414" w:rsidRDefault="00A16414">
      <w:pPr>
        <w:pBdr>
          <w:top w:val="nil"/>
          <w:left w:val="nil"/>
          <w:bottom w:val="nil"/>
          <w:right w:val="nil"/>
          <w:between w:val="nil"/>
        </w:pBdr>
        <w:spacing w:line="362" w:lineRule="auto"/>
        <w:ind w:left="200" w:right="216" w:firstLine="720"/>
        <w:rPr>
          <w:rFonts w:ascii="Times New Roman" w:eastAsia="Times New Roman" w:hAnsi="Times New Roman" w:cs="Times New Roman"/>
          <w:color w:val="000000"/>
          <w:sz w:val="24"/>
          <w:szCs w:val="24"/>
        </w:rPr>
      </w:pPr>
    </w:p>
    <w:p w14:paraId="0E5DCB61" w14:textId="77777777" w:rsidR="00A16414" w:rsidRDefault="00A16414">
      <w:pPr>
        <w:pBdr>
          <w:top w:val="nil"/>
          <w:left w:val="nil"/>
          <w:bottom w:val="nil"/>
          <w:right w:val="nil"/>
          <w:between w:val="nil"/>
        </w:pBdr>
        <w:spacing w:line="362" w:lineRule="auto"/>
        <w:ind w:left="200" w:right="216" w:firstLine="720"/>
        <w:rPr>
          <w:rFonts w:ascii="Times New Roman" w:eastAsia="Times New Roman" w:hAnsi="Times New Roman" w:cs="Times New Roman"/>
          <w:color w:val="000000"/>
          <w:sz w:val="24"/>
          <w:szCs w:val="24"/>
        </w:rPr>
      </w:pPr>
    </w:p>
    <w:p w14:paraId="3F5006F4" w14:textId="77777777" w:rsidR="00A16414" w:rsidRDefault="00A16414">
      <w:pPr>
        <w:pBdr>
          <w:top w:val="nil"/>
          <w:left w:val="nil"/>
          <w:bottom w:val="nil"/>
          <w:right w:val="nil"/>
          <w:between w:val="nil"/>
        </w:pBdr>
        <w:spacing w:line="362" w:lineRule="auto"/>
        <w:ind w:left="200" w:right="216" w:firstLine="720"/>
        <w:rPr>
          <w:rFonts w:ascii="Times New Roman" w:eastAsia="Times New Roman" w:hAnsi="Times New Roman" w:cs="Times New Roman"/>
          <w:color w:val="000000"/>
          <w:sz w:val="24"/>
          <w:szCs w:val="24"/>
        </w:rPr>
      </w:pPr>
    </w:p>
    <w:p w14:paraId="7C2799C0" w14:textId="77777777" w:rsidR="00A16414" w:rsidRDefault="00A16414">
      <w:pPr>
        <w:pBdr>
          <w:top w:val="nil"/>
          <w:left w:val="nil"/>
          <w:bottom w:val="nil"/>
          <w:right w:val="nil"/>
          <w:between w:val="nil"/>
        </w:pBdr>
        <w:spacing w:line="362" w:lineRule="auto"/>
        <w:ind w:left="200" w:right="216" w:firstLine="720"/>
        <w:rPr>
          <w:rFonts w:ascii="Times New Roman" w:eastAsia="Times New Roman" w:hAnsi="Times New Roman" w:cs="Times New Roman"/>
          <w:color w:val="000000"/>
          <w:sz w:val="24"/>
          <w:szCs w:val="24"/>
        </w:rPr>
      </w:pPr>
    </w:p>
    <w:p w14:paraId="16425629" w14:textId="77777777" w:rsidR="00A16414" w:rsidRDefault="00A16414">
      <w:pPr>
        <w:pBdr>
          <w:top w:val="nil"/>
          <w:left w:val="nil"/>
          <w:bottom w:val="nil"/>
          <w:right w:val="nil"/>
          <w:between w:val="nil"/>
        </w:pBdr>
        <w:spacing w:line="362" w:lineRule="auto"/>
        <w:ind w:left="200" w:right="216" w:firstLine="720"/>
        <w:rPr>
          <w:rFonts w:ascii="Times New Roman" w:eastAsia="Times New Roman" w:hAnsi="Times New Roman" w:cs="Times New Roman"/>
          <w:color w:val="000000"/>
          <w:sz w:val="24"/>
          <w:szCs w:val="24"/>
        </w:rPr>
      </w:pPr>
    </w:p>
    <w:p w14:paraId="09F01CAB" w14:textId="77777777" w:rsidR="00A16414" w:rsidRDefault="00A16414">
      <w:pPr>
        <w:pBdr>
          <w:top w:val="nil"/>
          <w:left w:val="nil"/>
          <w:bottom w:val="nil"/>
          <w:right w:val="nil"/>
          <w:between w:val="nil"/>
        </w:pBdr>
        <w:spacing w:line="362" w:lineRule="auto"/>
        <w:ind w:left="200" w:right="216" w:firstLine="720"/>
        <w:rPr>
          <w:rFonts w:ascii="Times New Roman" w:eastAsia="Times New Roman" w:hAnsi="Times New Roman" w:cs="Times New Roman"/>
          <w:color w:val="000000"/>
          <w:sz w:val="24"/>
          <w:szCs w:val="24"/>
        </w:rPr>
      </w:pPr>
    </w:p>
    <w:p w14:paraId="5B888152" w14:textId="77777777" w:rsidR="00A16414" w:rsidRDefault="00A16414">
      <w:pPr>
        <w:pBdr>
          <w:top w:val="nil"/>
          <w:left w:val="nil"/>
          <w:bottom w:val="nil"/>
          <w:right w:val="nil"/>
          <w:between w:val="nil"/>
        </w:pBdr>
        <w:spacing w:line="362" w:lineRule="auto"/>
        <w:ind w:left="200" w:right="216" w:firstLine="720"/>
        <w:rPr>
          <w:rFonts w:ascii="Times New Roman" w:eastAsia="Times New Roman" w:hAnsi="Times New Roman" w:cs="Times New Roman"/>
          <w:color w:val="000000"/>
          <w:sz w:val="24"/>
          <w:szCs w:val="24"/>
        </w:rPr>
      </w:pPr>
    </w:p>
    <w:p w14:paraId="1ED5FF48" w14:textId="77777777" w:rsidR="00A16414" w:rsidRDefault="00A16414">
      <w:pPr>
        <w:pBdr>
          <w:top w:val="nil"/>
          <w:left w:val="nil"/>
          <w:bottom w:val="nil"/>
          <w:right w:val="nil"/>
          <w:between w:val="nil"/>
        </w:pBdr>
        <w:spacing w:line="362" w:lineRule="auto"/>
        <w:ind w:left="200" w:right="216" w:firstLine="720"/>
        <w:rPr>
          <w:rFonts w:ascii="Times New Roman" w:eastAsia="Times New Roman" w:hAnsi="Times New Roman" w:cs="Times New Roman"/>
          <w:color w:val="000000"/>
          <w:sz w:val="24"/>
          <w:szCs w:val="24"/>
        </w:rPr>
      </w:pPr>
    </w:p>
    <w:p w14:paraId="492E11D0" w14:textId="124CB2C7" w:rsidR="00A16414" w:rsidRPr="001D652E" w:rsidRDefault="00A16414" w:rsidP="001D652E">
      <w:pPr>
        <w:pBdr>
          <w:top w:val="nil"/>
          <w:left w:val="nil"/>
          <w:bottom w:val="nil"/>
          <w:right w:val="nil"/>
          <w:between w:val="nil"/>
        </w:pBdr>
        <w:spacing w:before="92" w:line="259" w:lineRule="auto"/>
        <w:ind w:right="226"/>
        <w:rPr>
          <w:rFonts w:ascii="Times New Roman" w:eastAsia="Times New Roman" w:hAnsi="Times New Roman" w:cs="Times New Roman"/>
          <w:color w:val="000000"/>
          <w:sz w:val="24"/>
          <w:szCs w:val="24"/>
        </w:rPr>
      </w:pPr>
    </w:p>
    <w:p w14:paraId="076E4523" w14:textId="4C73192B" w:rsidR="00A16414" w:rsidRDefault="002B1CAB">
      <w:pPr>
        <w:spacing w:before="92" w:line="259" w:lineRule="auto"/>
        <w:ind w:left="212" w:right="226"/>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6996208" wp14:editId="757C9DE4">
            <wp:extent cx="5859780" cy="6122777"/>
            <wp:effectExtent l="0" t="0" r="7620" b="0"/>
            <wp:docPr id="8086161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16135" name="Imagem 808616135"/>
                    <pic:cNvPicPr/>
                  </pic:nvPicPr>
                  <pic:blipFill rotWithShape="1">
                    <a:blip r:embed="rId16" cstate="print">
                      <a:extLst>
                        <a:ext uri="{28A0092B-C50C-407E-A947-70E740481C1C}">
                          <a14:useLocalDpi xmlns:a14="http://schemas.microsoft.com/office/drawing/2010/main" val="0"/>
                        </a:ext>
                      </a:extLst>
                    </a:blip>
                    <a:srcRect l="10092" r="10155"/>
                    <a:stretch/>
                  </pic:blipFill>
                  <pic:spPr bwMode="auto">
                    <a:xfrm>
                      <a:off x="0" y="0"/>
                      <a:ext cx="5865295" cy="6128539"/>
                    </a:xfrm>
                    <a:prstGeom prst="rect">
                      <a:avLst/>
                    </a:prstGeom>
                    <a:ln>
                      <a:noFill/>
                    </a:ln>
                    <a:extLst>
                      <a:ext uri="{53640926-AAD7-44D8-BBD7-CCE9431645EC}">
                        <a14:shadowObscured xmlns:a14="http://schemas.microsoft.com/office/drawing/2010/main"/>
                      </a:ext>
                    </a:extLst>
                  </pic:spPr>
                </pic:pic>
              </a:graphicData>
            </a:graphic>
          </wp:inline>
        </w:drawing>
      </w:r>
    </w:p>
    <w:p w14:paraId="2C5F0AC3" w14:textId="77777777" w:rsidR="00A16414" w:rsidRDefault="00A16414">
      <w:pPr>
        <w:pBdr>
          <w:top w:val="nil"/>
          <w:left w:val="nil"/>
          <w:bottom w:val="nil"/>
          <w:right w:val="nil"/>
          <w:between w:val="nil"/>
        </w:pBdr>
        <w:rPr>
          <w:color w:val="000000"/>
          <w:sz w:val="20"/>
          <w:szCs w:val="20"/>
        </w:rPr>
      </w:pPr>
    </w:p>
    <w:p w14:paraId="552C9369" w14:textId="0CBF7306" w:rsidR="00A16414" w:rsidRDefault="00336645">
      <w:pPr>
        <w:pBdr>
          <w:top w:val="nil"/>
          <w:left w:val="nil"/>
          <w:bottom w:val="nil"/>
          <w:right w:val="nil"/>
          <w:between w:val="nil"/>
        </w:pBdr>
        <w:rPr>
          <w:rFonts w:ascii="Times New Roman" w:eastAsia="Times New Roman" w:hAnsi="Times New Roman" w:cs="Times New Roman"/>
          <w:color w:val="000000"/>
          <w:sz w:val="24"/>
          <w:szCs w:val="24"/>
        </w:rPr>
      </w:pPr>
      <w:r w:rsidRPr="00593BEB">
        <w:rPr>
          <w:rFonts w:ascii="Times New Roman" w:eastAsia="Times New Roman" w:hAnsi="Times New Roman" w:cs="Times New Roman"/>
          <w:b/>
          <w:bCs/>
          <w:color w:val="000000"/>
          <w:sz w:val="24"/>
          <w:szCs w:val="24"/>
        </w:rPr>
        <w:t>Figure 3</w:t>
      </w:r>
      <w:r>
        <w:rPr>
          <w:rFonts w:ascii="Times New Roman" w:eastAsia="Times New Roman" w:hAnsi="Times New Roman" w:cs="Times New Roman"/>
          <w:color w:val="000000"/>
          <w:sz w:val="24"/>
          <w:szCs w:val="24"/>
        </w:rPr>
        <w:t xml:space="preserve">. Environmental suitability model </w:t>
      </w:r>
      <w:r w:rsidR="001A68AA">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Allobates olfersioides </w:t>
      </w:r>
      <w:r w:rsidR="001A68AA">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 xml:space="preserve"> the Brazilian Northeastern Region. Dark/purple areas: areas of low environmental suitability. Light/yellow areas: areas of high environmental suitability. Orange polygon: </w:t>
      </w:r>
      <w:r w:rsidR="00BE357A">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z w:val="24"/>
          <w:szCs w:val="24"/>
        </w:rPr>
        <w:t>riginal distribution of the Atlantic Forest vegetation</w:t>
      </w:r>
      <w:r w:rsidR="00BE357A">
        <w:rPr>
          <w:rFonts w:ascii="Times New Roman" w:eastAsia="Times New Roman" w:hAnsi="Times New Roman" w:cs="Times New Roman"/>
          <w:color w:val="000000"/>
          <w:sz w:val="24"/>
          <w:szCs w:val="24"/>
        </w:rPr>
        <w:t xml:space="preserve"> on Brazilian Northeastern Region</w:t>
      </w:r>
      <w:r>
        <w:rPr>
          <w:rFonts w:ascii="Times New Roman" w:eastAsia="Times New Roman" w:hAnsi="Times New Roman" w:cs="Times New Roman"/>
          <w:color w:val="000000"/>
          <w:sz w:val="24"/>
          <w:szCs w:val="24"/>
        </w:rPr>
        <w:t>.</w:t>
      </w:r>
    </w:p>
    <w:p w14:paraId="56CCD881" w14:textId="77777777" w:rsidR="00336645" w:rsidRDefault="00336645">
      <w:pPr>
        <w:pBdr>
          <w:top w:val="nil"/>
          <w:left w:val="nil"/>
          <w:bottom w:val="nil"/>
          <w:right w:val="nil"/>
          <w:between w:val="nil"/>
        </w:pBdr>
        <w:rPr>
          <w:sz w:val="17"/>
          <w:szCs w:val="17"/>
        </w:rPr>
      </w:pPr>
    </w:p>
    <w:p w14:paraId="2A20024E" w14:textId="0A73FE7C" w:rsidR="00A16414" w:rsidRDefault="00AF1AE6">
      <w:pPr>
        <w:pBdr>
          <w:top w:val="nil"/>
          <w:left w:val="nil"/>
          <w:bottom w:val="nil"/>
          <w:right w:val="nil"/>
          <w:between w:val="nil"/>
        </w:pBdr>
        <w:spacing w:before="92" w:line="360" w:lineRule="auto"/>
        <w:ind w:left="200" w:right="2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predictor variable most strongly associated with environmental suitability model was </w:t>
      </w:r>
      <w:r w:rsidR="002B1CAB">
        <w:rPr>
          <w:rFonts w:ascii="Times New Roman" w:eastAsia="Times New Roman" w:hAnsi="Times New Roman" w:cs="Times New Roman"/>
          <w:color w:val="000000"/>
          <w:sz w:val="24"/>
          <w:szCs w:val="24"/>
        </w:rPr>
        <w:t xml:space="preserve">Bio14 (precipitation of the driest month), followed by </w:t>
      </w:r>
      <w:r>
        <w:rPr>
          <w:rFonts w:ascii="Times New Roman" w:eastAsia="Times New Roman" w:hAnsi="Times New Roman" w:cs="Times New Roman"/>
          <w:color w:val="000000"/>
          <w:sz w:val="24"/>
          <w:szCs w:val="24"/>
        </w:rPr>
        <w:t>Bio19 (precipitation of the coldest quarter</w:t>
      </w:r>
      <w:r w:rsidR="00EB1F60">
        <w:rPr>
          <w:rFonts w:ascii="Times New Roman" w:eastAsia="Times New Roman" w:hAnsi="Times New Roman" w:cs="Times New Roman"/>
          <w:color w:val="000000"/>
          <w:sz w:val="24"/>
          <w:szCs w:val="24"/>
        </w:rPr>
        <w:t xml:space="preserve"> of the year</w:t>
      </w:r>
      <w:r>
        <w:rPr>
          <w:rFonts w:ascii="Times New Roman" w:eastAsia="Times New Roman" w:hAnsi="Times New Roman" w:cs="Times New Roman"/>
          <w:color w:val="000000"/>
          <w:sz w:val="24"/>
          <w:szCs w:val="24"/>
        </w:rPr>
        <w:t>), Bio18 (precipitation of the warmest quarter)</w:t>
      </w:r>
      <w:r w:rsidR="002B1CAB">
        <w:rPr>
          <w:rFonts w:ascii="Times New Roman" w:eastAsia="Times New Roman" w:hAnsi="Times New Roman" w:cs="Times New Roman"/>
          <w:color w:val="000000"/>
          <w:sz w:val="24"/>
          <w:szCs w:val="24"/>
        </w:rPr>
        <w:t>, Slope, EVI</w:t>
      </w:r>
      <w:r>
        <w:rPr>
          <w:rFonts w:ascii="Times New Roman" w:eastAsia="Times New Roman" w:hAnsi="Times New Roman" w:cs="Times New Roman"/>
          <w:color w:val="000000"/>
          <w:sz w:val="24"/>
          <w:szCs w:val="24"/>
        </w:rPr>
        <w:t>, Bio9 (average temperature of the driest quarter</w:t>
      </w:r>
      <w:r w:rsidR="00EB1F60">
        <w:rPr>
          <w:rFonts w:ascii="Times New Roman" w:eastAsia="Times New Roman" w:hAnsi="Times New Roman" w:cs="Times New Roman"/>
          <w:color w:val="000000"/>
          <w:sz w:val="24"/>
          <w:szCs w:val="24"/>
        </w:rPr>
        <w:t xml:space="preserve"> of the year</w:t>
      </w:r>
      <w:r>
        <w:rPr>
          <w:rFonts w:ascii="Times New Roman" w:eastAsia="Times New Roman" w:hAnsi="Times New Roman" w:cs="Times New Roman"/>
          <w:color w:val="000000"/>
          <w:sz w:val="24"/>
          <w:szCs w:val="24"/>
        </w:rPr>
        <w:t>) and Bio16 (precipitation of the wettest quarter</w:t>
      </w:r>
      <w:r w:rsidR="00EB1F60">
        <w:rPr>
          <w:rFonts w:ascii="Times New Roman" w:eastAsia="Times New Roman" w:hAnsi="Times New Roman" w:cs="Times New Roman"/>
          <w:color w:val="000000"/>
          <w:sz w:val="24"/>
          <w:szCs w:val="24"/>
        </w:rPr>
        <w:t xml:space="preserve"> of the year</w:t>
      </w:r>
      <w:r>
        <w:rPr>
          <w:rFonts w:ascii="Times New Roman" w:eastAsia="Times New Roman" w:hAnsi="Times New Roman" w:cs="Times New Roman"/>
          <w:color w:val="000000"/>
          <w:sz w:val="24"/>
          <w:szCs w:val="24"/>
        </w:rPr>
        <w:t>) (</w:t>
      </w:r>
      <w:r w:rsidR="00E61C9A">
        <w:rPr>
          <w:rFonts w:ascii="Times New Roman" w:eastAsia="Times New Roman" w:hAnsi="Times New Roman" w:cs="Times New Roman"/>
          <w:color w:val="000000"/>
          <w:sz w:val="24"/>
          <w:szCs w:val="24"/>
        </w:rPr>
        <w:t xml:space="preserve">Supplemental Material, Figure </w:t>
      </w:r>
      <w:r>
        <w:rPr>
          <w:rFonts w:ascii="Times New Roman" w:eastAsia="Times New Roman" w:hAnsi="Times New Roman" w:cs="Times New Roman"/>
          <w:sz w:val="24"/>
          <w:szCs w:val="24"/>
        </w:rPr>
        <w:t>S</w:t>
      </w:r>
      <w:r w:rsidR="00E61C9A">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a). Bio1</w:t>
      </w:r>
      <w:r w:rsidR="00DA3FF7">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xml:space="preserve"> </w:t>
      </w:r>
      <w:r w:rsidR="00EB1F60">
        <w:rPr>
          <w:rFonts w:ascii="Times New Roman" w:eastAsia="Times New Roman" w:hAnsi="Times New Roman" w:cs="Times New Roman"/>
          <w:color w:val="000000"/>
          <w:sz w:val="24"/>
          <w:szCs w:val="24"/>
        </w:rPr>
        <w:t>had a</w:t>
      </w:r>
      <w:r>
        <w:rPr>
          <w:rFonts w:ascii="Times New Roman" w:eastAsia="Times New Roman" w:hAnsi="Times New Roman" w:cs="Times New Roman"/>
          <w:color w:val="000000"/>
          <w:sz w:val="24"/>
          <w:szCs w:val="24"/>
        </w:rPr>
        <w:t xml:space="preserve"> 5</w:t>
      </w:r>
      <w:r w:rsidR="00DA3FF7">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xml:space="preserve">% correlation with the </w:t>
      </w:r>
      <w:r w:rsidR="00A91FBB" w:rsidRPr="00A91FBB">
        <w:rPr>
          <w:rFonts w:ascii="Times New Roman" w:eastAsia="Times New Roman" w:hAnsi="Times New Roman" w:cs="Times New Roman"/>
          <w:color w:val="000000"/>
          <w:sz w:val="24"/>
          <w:szCs w:val="24"/>
        </w:rPr>
        <w:t xml:space="preserve">environmental </w:t>
      </w:r>
      <w:r w:rsidR="00A91FBB" w:rsidRPr="00A91FBB">
        <w:rPr>
          <w:rFonts w:ascii="Times New Roman" w:eastAsia="Times New Roman" w:hAnsi="Times New Roman" w:cs="Times New Roman"/>
          <w:color w:val="000000"/>
          <w:sz w:val="24"/>
          <w:szCs w:val="24"/>
        </w:rPr>
        <w:lastRenderedPageBreak/>
        <w:t>suitability predicted by the model</w:t>
      </w:r>
      <w:r w:rsidR="00EB1F6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Bio</w:t>
      </w:r>
      <w:r w:rsidR="00DA3FF7">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9 and Bio1</w:t>
      </w:r>
      <w:r w:rsidR="00DA3FF7">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 xml:space="preserve"> </w:t>
      </w:r>
      <w:r w:rsidR="00EB1F60">
        <w:rPr>
          <w:rFonts w:ascii="Times New Roman" w:eastAsia="Times New Roman" w:hAnsi="Times New Roman" w:cs="Times New Roman"/>
          <w:color w:val="000000"/>
          <w:sz w:val="24"/>
          <w:szCs w:val="24"/>
        </w:rPr>
        <w:t>had</w:t>
      </w:r>
      <w:r>
        <w:rPr>
          <w:rFonts w:ascii="Times New Roman" w:eastAsia="Times New Roman" w:hAnsi="Times New Roman" w:cs="Times New Roman"/>
          <w:color w:val="000000"/>
          <w:sz w:val="24"/>
          <w:szCs w:val="24"/>
        </w:rPr>
        <w:t xml:space="preserve"> </w:t>
      </w:r>
      <w:r w:rsidR="00DA3FF7">
        <w:rPr>
          <w:rFonts w:ascii="Times New Roman" w:eastAsia="Times New Roman" w:hAnsi="Times New Roman" w:cs="Times New Roman"/>
          <w:color w:val="000000"/>
          <w:sz w:val="24"/>
          <w:szCs w:val="24"/>
        </w:rPr>
        <w:t>44</w:t>
      </w:r>
      <w:r>
        <w:rPr>
          <w:rFonts w:ascii="Times New Roman" w:eastAsia="Times New Roman" w:hAnsi="Times New Roman" w:cs="Times New Roman"/>
          <w:color w:val="000000"/>
          <w:sz w:val="24"/>
          <w:szCs w:val="24"/>
        </w:rPr>
        <w:t xml:space="preserve">% and </w:t>
      </w:r>
      <w:r w:rsidR="00DA3FF7">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w:t>
      </w:r>
      <w:r w:rsidR="00EB1F60">
        <w:rPr>
          <w:rFonts w:ascii="Times New Roman" w:eastAsia="Times New Roman" w:hAnsi="Times New Roman" w:cs="Times New Roman"/>
          <w:color w:val="000000"/>
          <w:sz w:val="24"/>
          <w:szCs w:val="24"/>
        </w:rPr>
        <w:t xml:space="preserve"> correlation with the model’s response,</w:t>
      </w:r>
      <w:r>
        <w:rPr>
          <w:rFonts w:ascii="Times New Roman" w:eastAsia="Times New Roman" w:hAnsi="Times New Roman" w:cs="Times New Roman"/>
          <w:color w:val="000000"/>
          <w:sz w:val="24"/>
          <w:szCs w:val="24"/>
        </w:rPr>
        <w:t xml:space="preserve"> respectively. </w:t>
      </w:r>
      <w:r w:rsidR="00EB1F60">
        <w:rPr>
          <w:rFonts w:ascii="Times New Roman" w:eastAsia="Times New Roman" w:hAnsi="Times New Roman" w:cs="Times New Roman"/>
          <w:color w:val="000000"/>
          <w:sz w:val="24"/>
          <w:szCs w:val="24"/>
        </w:rPr>
        <w:t>Correlations between model’s response and the remaining predictors were always lower than</w:t>
      </w:r>
      <w:r>
        <w:rPr>
          <w:rFonts w:ascii="Times New Roman" w:eastAsia="Times New Roman" w:hAnsi="Times New Roman" w:cs="Times New Roman"/>
          <w:color w:val="000000"/>
          <w:sz w:val="24"/>
          <w:szCs w:val="24"/>
        </w:rPr>
        <w:t xml:space="preserve"> </w:t>
      </w:r>
      <w:r w:rsidR="00DA3FF7">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 xml:space="preserve">%. </w:t>
      </w:r>
      <w:r w:rsidR="001A68AA">
        <w:rPr>
          <w:rFonts w:ascii="Times New Roman" w:eastAsia="Times New Roman" w:hAnsi="Times New Roman" w:cs="Times New Roman"/>
          <w:color w:val="000000"/>
          <w:sz w:val="24"/>
          <w:szCs w:val="24"/>
        </w:rPr>
        <w:t>R</w:t>
      </w:r>
      <w:r w:rsidR="00A37B09">
        <w:rPr>
          <w:rFonts w:ascii="Times New Roman" w:eastAsia="Times New Roman" w:hAnsi="Times New Roman" w:cs="Times New Roman"/>
          <w:color w:val="000000"/>
          <w:sz w:val="24"/>
          <w:szCs w:val="24"/>
        </w:rPr>
        <w:t>elation</w:t>
      </w:r>
      <w:r w:rsidR="001A68AA">
        <w:rPr>
          <w:rFonts w:ascii="Times New Roman" w:eastAsia="Times New Roman" w:hAnsi="Times New Roman" w:cs="Times New Roman"/>
          <w:color w:val="000000"/>
          <w:sz w:val="24"/>
          <w:szCs w:val="24"/>
        </w:rPr>
        <w:t>ships</w:t>
      </w:r>
      <w:r>
        <w:rPr>
          <w:rFonts w:ascii="Times New Roman" w:eastAsia="Times New Roman" w:hAnsi="Times New Roman" w:cs="Times New Roman"/>
          <w:color w:val="000000"/>
          <w:sz w:val="24"/>
          <w:szCs w:val="24"/>
        </w:rPr>
        <w:t xml:space="preserve"> </w:t>
      </w:r>
      <w:r w:rsidR="00A37B09">
        <w:rPr>
          <w:rFonts w:ascii="Times New Roman" w:eastAsia="Times New Roman" w:hAnsi="Times New Roman" w:cs="Times New Roman"/>
          <w:color w:val="000000"/>
          <w:sz w:val="24"/>
          <w:szCs w:val="24"/>
        </w:rPr>
        <w:t>between</w:t>
      </w:r>
      <w:r>
        <w:rPr>
          <w:rFonts w:ascii="Times New Roman" w:eastAsia="Times New Roman" w:hAnsi="Times New Roman" w:cs="Times New Roman"/>
          <w:color w:val="000000"/>
          <w:sz w:val="24"/>
          <w:szCs w:val="24"/>
        </w:rPr>
        <w:t xml:space="preserve"> variables associated with precipitation</w:t>
      </w:r>
      <w:r w:rsidR="001A68AA">
        <w:rPr>
          <w:rFonts w:ascii="Times New Roman" w:eastAsia="Times New Roman" w:hAnsi="Times New Roman" w:cs="Times New Roman"/>
          <w:color w:val="000000"/>
          <w:sz w:val="24"/>
          <w:szCs w:val="24"/>
        </w:rPr>
        <w:t xml:space="preserve"> (e.g., </w:t>
      </w:r>
      <w:r>
        <w:rPr>
          <w:rFonts w:ascii="Times New Roman" w:eastAsia="Times New Roman" w:hAnsi="Times New Roman" w:cs="Times New Roman"/>
          <w:color w:val="000000"/>
          <w:sz w:val="24"/>
          <w:szCs w:val="24"/>
        </w:rPr>
        <w:t>Bio1</w:t>
      </w:r>
      <w:r w:rsidR="00DA3FF7">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Bio1</w:t>
      </w:r>
      <w:r w:rsidR="00DA3FF7">
        <w:rPr>
          <w:rFonts w:ascii="Times New Roman" w:eastAsia="Times New Roman" w:hAnsi="Times New Roman" w:cs="Times New Roman"/>
          <w:color w:val="000000"/>
          <w:sz w:val="24"/>
          <w:szCs w:val="24"/>
        </w:rPr>
        <w:t>9</w:t>
      </w:r>
      <w:r w:rsidR="001A68A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Bio 1</w:t>
      </w:r>
      <w:r w:rsidR="00DA3FF7">
        <w:rPr>
          <w:rFonts w:ascii="Times New Roman" w:eastAsia="Times New Roman" w:hAnsi="Times New Roman" w:cs="Times New Roman"/>
          <w:color w:val="000000"/>
          <w:sz w:val="24"/>
          <w:szCs w:val="24"/>
        </w:rPr>
        <w:t>8</w:t>
      </w:r>
      <w:r w:rsidR="001A68A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A37B09">
        <w:rPr>
          <w:rFonts w:ascii="Times New Roman" w:eastAsia="Times New Roman" w:hAnsi="Times New Roman" w:cs="Times New Roman"/>
          <w:color w:val="000000"/>
          <w:sz w:val="24"/>
          <w:szCs w:val="24"/>
        </w:rPr>
        <w:t xml:space="preserve">and the environment suitability </w:t>
      </w:r>
      <w:r w:rsidR="001A68AA">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z w:val="24"/>
          <w:szCs w:val="24"/>
        </w:rPr>
        <w:t>w</w:t>
      </w:r>
      <w:r w:rsidR="001A68AA">
        <w:rPr>
          <w:rFonts w:ascii="Times New Roman" w:eastAsia="Times New Roman" w:hAnsi="Times New Roman" w:cs="Times New Roman"/>
          <w:color w:val="000000"/>
          <w:sz w:val="24"/>
          <w:szCs w:val="24"/>
        </w:rPr>
        <w:t>ere</w:t>
      </w:r>
      <w:r>
        <w:rPr>
          <w:rFonts w:ascii="Times New Roman" w:eastAsia="Times New Roman" w:hAnsi="Times New Roman" w:cs="Times New Roman"/>
          <w:color w:val="000000"/>
          <w:sz w:val="24"/>
          <w:szCs w:val="24"/>
        </w:rPr>
        <w:t xml:space="preserve"> </w:t>
      </w:r>
      <w:r w:rsidR="001A68AA">
        <w:rPr>
          <w:rFonts w:ascii="Times New Roman" w:eastAsia="Times New Roman" w:hAnsi="Times New Roman" w:cs="Times New Roman"/>
          <w:color w:val="000000"/>
          <w:sz w:val="24"/>
          <w:szCs w:val="24"/>
        </w:rPr>
        <w:t xml:space="preserve">always </w:t>
      </w:r>
      <w:r w:rsidR="00A37B09">
        <w:rPr>
          <w:rFonts w:ascii="Times New Roman" w:eastAsia="Times New Roman" w:hAnsi="Times New Roman" w:cs="Times New Roman"/>
          <w:color w:val="000000"/>
          <w:sz w:val="24"/>
          <w:szCs w:val="24"/>
        </w:rPr>
        <w:t>positive</w:t>
      </w:r>
      <w:r>
        <w:rPr>
          <w:rFonts w:ascii="Times New Roman" w:eastAsia="Times New Roman" w:hAnsi="Times New Roman" w:cs="Times New Roman"/>
          <w:color w:val="000000"/>
          <w:sz w:val="24"/>
          <w:szCs w:val="24"/>
        </w:rPr>
        <w:t xml:space="preserve"> (</w:t>
      </w:r>
      <w:r w:rsidR="00E61C9A">
        <w:rPr>
          <w:rFonts w:ascii="Times New Roman" w:eastAsia="Times New Roman" w:hAnsi="Times New Roman" w:cs="Times New Roman"/>
          <w:color w:val="000000"/>
          <w:sz w:val="24"/>
          <w:szCs w:val="24"/>
        </w:rPr>
        <w:t xml:space="preserve">Supplemental Material, Figure </w:t>
      </w:r>
      <w:r w:rsidR="00E61C9A">
        <w:rPr>
          <w:rFonts w:ascii="Times New Roman" w:eastAsia="Times New Roman" w:hAnsi="Times New Roman" w:cs="Times New Roman"/>
          <w:sz w:val="24"/>
          <w:szCs w:val="24"/>
        </w:rPr>
        <w:t>S</w:t>
      </w:r>
      <w:r w:rsidR="00E61C9A">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b). The temperature-related</w:t>
      </w:r>
      <w:r w:rsidR="00EB1F60">
        <w:rPr>
          <w:rFonts w:ascii="Times New Roman" w:eastAsia="Times New Roman" w:hAnsi="Times New Roman" w:cs="Times New Roman"/>
          <w:color w:val="000000"/>
          <w:sz w:val="24"/>
          <w:szCs w:val="24"/>
        </w:rPr>
        <w:t xml:space="preserve"> variable </w:t>
      </w:r>
      <w:r>
        <w:rPr>
          <w:rFonts w:ascii="Times New Roman" w:eastAsia="Times New Roman" w:hAnsi="Times New Roman" w:cs="Times New Roman"/>
          <w:color w:val="000000"/>
          <w:sz w:val="24"/>
          <w:szCs w:val="24"/>
        </w:rPr>
        <w:t xml:space="preserve">Bio9 </w:t>
      </w:r>
      <w:r w:rsidR="001A68AA">
        <w:rPr>
          <w:rFonts w:ascii="Times New Roman" w:eastAsia="Times New Roman" w:hAnsi="Times New Roman" w:cs="Times New Roman"/>
          <w:color w:val="000000"/>
          <w:sz w:val="24"/>
          <w:szCs w:val="24"/>
        </w:rPr>
        <w:t>had</w:t>
      </w:r>
      <w:r>
        <w:rPr>
          <w:rFonts w:ascii="Times New Roman" w:eastAsia="Times New Roman" w:hAnsi="Times New Roman" w:cs="Times New Roman"/>
          <w:color w:val="000000"/>
          <w:sz w:val="24"/>
          <w:szCs w:val="24"/>
        </w:rPr>
        <w:t xml:space="preserve"> an inversely proportional relationship</w:t>
      </w:r>
      <w:r w:rsidR="001A68AA">
        <w:rPr>
          <w:rFonts w:ascii="Times New Roman" w:eastAsia="Times New Roman" w:hAnsi="Times New Roman" w:cs="Times New Roman"/>
          <w:color w:val="000000"/>
          <w:sz w:val="24"/>
          <w:szCs w:val="24"/>
        </w:rPr>
        <w:t xml:space="preserve"> with the model’s response</w:t>
      </w:r>
      <w:r>
        <w:rPr>
          <w:rFonts w:ascii="Times New Roman" w:eastAsia="Times New Roman" w:hAnsi="Times New Roman" w:cs="Times New Roman"/>
          <w:color w:val="000000"/>
          <w:sz w:val="24"/>
          <w:szCs w:val="24"/>
        </w:rPr>
        <w:t>. The EVI and Slope variables did not contribute significantly to the model.</w:t>
      </w:r>
    </w:p>
    <w:p w14:paraId="2905380A" w14:textId="77777777" w:rsidR="00A16414" w:rsidRDefault="00A16414">
      <w:pPr>
        <w:pBdr>
          <w:top w:val="nil"/>
          <w:left w:val="nil"/>
          <w:bottom w:val="nil"/>
          <w:right w:val="nil"/>
          <w:between w:val="nil"/>
        </w:pBdr>
        <w:spacing w:before="8"/>
        <w:rPr>
          <w:color w:val="000000"/>
          <w:sz w:val="25"/>
          <w:szCs w:val="25"/>
        </w:rPr>
      </w:pPr>
    </w:p>
    <w:p w14:paraId="484398F8" w14:textId="7D8188A1" w:rsidR="00A16414" w:rsidRDefault="00AF1AE6">
      <w:pPr>
        <w:pStyle w:val="Ttulo2"/>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Model</w:t>
      </w:r>
      <w:r w:rsidR="001A68AA">
        <w:rPr>
          <w:rFonts w:ascii="Times New Roman" w:eastAsia="Times New Roman" w:hAnsi="Times New Roman" w:cs="Times New Roman"/>
          <w:b/>
          <w:i/>
          <w:color w:val="000000"/>
          <w:sz w:val="24"/>
          <w:szCs w:val="24"/>
        </w:rPr>
        <w:t>’s</w:t>
      </w:r>
      <w:r>
        <w:rPr>
          <w:rFonts w:ascii="Times New Roman" w:eastAsia="Times New Roman" w:hAnsi="Times New Roman" w:cs="Times New Roman"/>
          <w:b/>
          <w:i/>
          <w:color w:val="000000"/>
          <w:sz w:val="24"/>
          <w:szCs w:val="24"/>
        </w:rPr>
        <w:t xml:space="preserve"> high environmental suitability area evaluation</w:t>
      </w:r>
    </w:p>
    <w:p w14:paraId="64504AEB" w14:textId="77777777" w:rsidR="00A16414" w:rsidRDefault="00A16414"/>
    <w:p w14:paraId="282CC7E6" w14:textId="55748ED1" w:rsidR="00A16414" w:rsidRPr="000C4FC5" w:rsidRDefault="00A37B09" w:rsidP="000C71A3">
      <w:pPr>
        <w:pBdr>
          <w:top w:val="nil"/>
          <w:left w:val="nil"/>
          <w:bottom w:val="nil"/>
          <w:right w:val="nil"/>
          <w:between w:val="nil"/>
        </w:pBdr>
        <w:spacing w:before="104" w:line="360" w:lineRule="auto"/>
        <w:ind w:left="200" w:right="210"/>
        <w:rPr>
          <w:rFonts w:ascii="Times New Roman" w:eastAsia="Times New Roman" w:hAnsi="Times New Roman" w:cs="Times New Roman"/>
          <w:color w:val="000000"/>
          <w:sz w:val="24"/>
          <w:szCs w:val="24"/>
        </w:rPr>
      </w:pPr>
      <w:r>
        <w:rPr>
          <w:rFonts w:ascii="Times New Roman" w:eastAsia="Times New Roman" w:hAnsi="Times New Roman" w:cs="Times New Roman"/>
          <w:iCs/>
          <w:color w:val="000000"/>
          <w:sz w:val="24"/>
          <w:szCs w:val="24"/>
        </w:rPr>
        <w:t xml:space="preserve">By </w:t>
      </w:r>
      <w:r w:rsidR="001A68AA">
        <w:rPr>
          <w:rFonts w:ascii="Times New Roman" w:eastAsia="Times New Roman" w:hAnsi="Times New Roman" w:cs="Times New Roman"/>
          <w:iCs/>
          <w:color w:val="000000"/>
          <w:sz w:val="24"/>
          <w:szCs w:val="24"/>
        </w:rPr>
        <w:t>projecting</w:t>
      </w:r>
      <w:r>
        <w:rPr>
          <w:rFonts w:ascii="Times New Roman" w:eastAsia="Times New Roman" w:hAnsi="Times New Roman" w:cs="Times New Roman"/>
          <w:iCs/>
          <w:color w:val="000000"/>
          <w:sz w:val="24"/>
          <w:szCs w:val="24"/>
        </w:rPr>
        <w:t xml:space="preserve"> </w:t>
      </w:r>
      <w:r w:rsidR="001A68AA">
        <w:rPr>
          <w:rFonts w:ascii="Times New Roman" w:eastAsia="Times New Roman" w:hAnsi="Times New Roman" w:cs="Times New Roman"/>
          <w:iCs/>
          <w:color w:val="000000"/>
          <w:sz w:val="24"/>
          <w:szCs w:val="24"/>
        </w:rPr>
        <w:t>a</w:t>
      </w:r>
      <w:r>
        <w:rPr>
          <w:rFonts w:ascii="Times New Roman" w:eastAsia="Times New Roman" w:hAnsi="Times New Roman" w:cs="Times New Roman"/>
          <w:iCs/>
          <w:color w:val="000000"/>
          <w:sz w:val="24"/>
          <w:szCs w:val="24"/>
        </w:rPr>
        <w:t xml:space="preserve"> polygon of the areas with ≥</w:t>
      </w:r>
      <w:r w:rsidR="00BC1369">
        <w:rPr>
          <w:rFonts w:ascii="Times New Roman" w:eastAsia="Times New Roman" w:hAnsi="Times New Roman" w:cs="Times New Roman"/>
          <w:iCs/>
          <w:color w:val="000000"/>
          <w:sz w:val="24"/>
          <w:szCs w:val="24"/>
        </w:rPr>
        <w:t xml:space="preserve"> </w:t>
      </w:r>
      <w:r>
        <w:rPr>
          <w:rFonts w:ascii="Times New Roman" w:eastAsia="Times New Roman" w:hAnsi="Times New Roman" w:cs="Times New Roman"/>
          <w:iCs/>
          <w:color w:val="000000"/>
          <w:sz w:val="24"/>
          <w:szCs w:val="24"/>
        </w:rPr>
        <w:t xml:space="preserve">75% of environmental suitability for the occurrence of </w:t>
      </w:r>
      <w:r w:rsidRPr="000C71A3">
        <w:rPr>
          <w:rFonts w:ascii="Times New Roman" w:eastAsia="Times New Roman" w:hAnsi="Times New Roman" w:cs="Times New Roman"/>
          <w:i/>
          <w:iCs/>
          <w:color w:val="000000"/>
          <w:sz w:val="24"/>
          <w:szCs w:val="24"/>
        </w:rPr>
        <w:t>A. olfersioides</w:t>
      </w:r>
      <w:r w:rsidR="001A68AA">
        <w:rPr>
          <w:rFonts w:ascii="Times New Roman" w:eastAsia="Times New Roman" w:hAnsi="Times New Roman" w:cs="Times New Roman"/>
          <w:i/>
          <w:iCs/>
          <w:color w:val="000000"/>
          <w:sz w:val="24"/>
          <w:szCs w:val="24"/>
        </w:rPr>
        <w:t xml:space="preserve"> </w:t>
      </w:r>
      <w:r w:rsidR="001A68AA">
        <w:rPr>
          <w:rFonts w:ascii="Times New Roman" w:eastAsia="Times New Roman" w:hAnsi="Times New Roman" w:cs="Times New Roman"/>
          <w:color w:val="000000"/>
          <w:sz w:val="24"/>
          <w:szCs w:val="24"/>
        </w:rPr>
        <w:t>over the background study area</w:t>
      </w:r>
      <w:r>
        <w:rPr>
          <w:rFonts w:ascii="Times New Roman" w:eastAsia="Times New Roman" w:hAnsi="Times New Roman" w:cs="Times New Roman"/>
          <w:color w:val="000000"/>
          <w:sz w:val="24"/>
          <w:szCs w:val="24"/>
        </w:rPr>
        <w:t xml:space="preserve">, gaps between the environmental suitability </w:t>
      </w:r>
      <w:r w:rsidR="000C4FC5">
        <w:rPr>
          <w:rFonts w:ascii="Times New Roman" w:eastAsia="Times New Roman" w:hAnsi="Times New Roman" w:cs="Times New Roman"/>
          <w:color w:val="000000"/>
          <w:sz w:val="24"/>
          <w:szCs w:val="24"/>
        </w:rPr>
        <w:t>cores</w:t>
      </w:r>
      <w:r>
        <w:rPr>
          <w:rFonts w:ascii="Times New Roman" w:eastAsia="Times New Roman" w:hAnsi="Times New Roman" w:cs="Times New Roman"/>
          <w:color w:val="000000"/>
          <w:sz w:val="24"/>
          <w:szCs w:val="24"/>
        </w:rPr>
        <w:t xml:space="preserve"> expanded, and the area of high suitability in </w:t>
      </w:r>
      <w:proofErr w:type="spellStart"/>
      <w:r>
        <w:rPr>
          <w:rFonts w:ascii="Times New Roman" w:eastAsia="Times New Roman" w:hAnsi="Times New Roman" w:cs="Times New Roman"/>
          <w:color w:val="000000"/>
          <w:sz w:val="24"/>
          <w:szCs w:val="24"/>
        </w:rPr>
        <w:t>Chapada</w:t>
      </w:r>
      <w:proofErr w:type="spellEnd"/>
      <w:r>
        <w:rPr>
          <w:rFonts w:ascii="Times New Roman" w:eastAsia="Times New Roman" w:hAnsi="Times New Roman" w:cs="Times New Roman"/>
          <w:color w:val="000000"/>
          <w:sz w:val="24"/>
          <w:szCs w:val="24"/>
        </w:rPr>
        <w:t xml:space="preserve"> Diamantina was not maintained (Figure </w:t>
      </w:r>
      <w:r w:rsidRPr="000C71A3">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Th</w:t>
      </w:r>
      <w:r w:rsidR="001A68AA">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z w:val="24"/>
          <w:szCs w:val="24"/>
        </w:rPr>
        <w:t>polygon had an area of 43,684.67 km². The</w:t>
      </w:r>
      <w:r w:rsidR="001A68AA">
        <w:rPr>
          <w:rFonts w:ascii="Times New Roman" w:eastAsia="Times New Roman" w:hAnsi="Times New Roman" w:cs="Times New Roman"/>
          <w:color w:val="000000"/>
          <w:sz w:val="24"/>
          <w:szCs w:val="24"/>
        </w:rPr>
        <w:t xml:space="preserve"> species distribution polygon proposed by the IUCN for</w:t>
      </w:r>
      <w:r>
        <w:rPr>
          <w:rFonts w:ascii="Times New Roman" w:eastAsia="Times New Roman" w:hAnsi="Times New Roman" w:cs="Times New Roman"/>
          <w:color w:val="000000"/>
          <w:sz w:val="24"/>
          <w:szCs w:val="24"/>
        </w:rPr>
        <w:t xml:space="preserve"> </w:t>
      </w:r>
      <w:r w:rsidRPr="001A68AA">
        <w:rPr>
          <w:rFonts w:ascii="Times New Roman" w:eastAsia="Times New Roman" w:hAnsi="Times New Roman" w:cs="Times New Roman"/>
          <w:i/>
          <w:iCs/>
          <w:color w:val="000000"/>
          <w:sz w:val="24"/>
          <w:szCs w:val="24"/>
          <w:rPrChange w:id="14" w:author="Pedro Simoes" w:date="2024-06-04T09:13:00Z" w16du:dateUtc="2024-06-04T12:13:00Z">
            <w:rPr>
              <w:rFonts w:ascii="Times New Roman" w:eastAsia="Times New Roman" w:hAnsi="Times New Roman" w:cs="Times New Roman"/>
              <w:color w:val="000000"/>
              <w:sz w:val="24"/>
              <w:szCs w:val="24"/>
            </w:rPr>
          </w:rPrChange>
        </w:rPr>
        <w:t>A.</w:t>
      </w:r>
      <w:r w:rsidRPr="001A68AA">
        <w:rPr>
          <w:rFonts w:ascii="Times New Roman" w:eastAsia="Times New Roman" w:hAnsi="Times New Roman" w:cs="Times New Roman"/>
          <w:i/>
          <w:iCs/>
          <w:color w:val="000000"/>
          <w:sz w:val="24"/>
          <w:szCs w:val="24"/>
          <w:rPrChange w:id="15" w:author="Pedro Simoes" w:date="2024-06-04T09:12:00Z" w16du:dateUtc="2024-06-04T12:12:00Z">
            <w:rPr>
              <w:rFonts w:ascii="Times New Roman" w:eastAsia="Times New Roman" w:hAnsi="Times New Roman" w:cs="Times New Roman"/>
              <w:color w:val="000000"/>
              <w:sz w:val="24"/>
              <w:szCs w:val="24"/>
            </w:rPr>
          </w:rPrChange>
        </w:rPr>
        <w:t xml:space="preserve"> olfersioides</w:t>
      </w:r>
      <w:r>
        <w:rPr>
          <w:rFonts w:ascii="Times New Roman" w:eastAsia="Times New Roman" w:hAnsi="Times New Roman" w:cs="Times New Roman"/>
          <w:color w:val="000000"/>
          <w:sz w:val="24"/>
          <w:szCs w:val="24"/>
        </w:rPr>
        <w:t xml:space="preserve"> has its northern latitudinal limit </w:t>
      </w:r>
      <w:r w:rsidR="001A68AA">
        <w:rPr>
          <w:rFonts w:ascii="Times New Roman" w:eastAsia="Times New Roman" w:hAnsi="Times New Roman" w:cs="Times New Roman"/>
          <w:color w:val="000000"/>
          <w:sz w:val="24"/>
          <w:szCs w:val="24"/>
        </w:rPr>
        <w:t xml:space="preserve">located </w:t>
      </w:r>
      <w:r>
        <w:rPr>
          <w:rFonts w:ascii="Times New Roman" w:eastAsia="Times New Roman" w:hAnsi="Times New Roman" w:cs="Times New Roman"/>
          <w:color w:val="000000"/>
          <w:sz w:val="24"/>
          <w:szCs w:val="24"/>
        </w:rPr>
        <w:t xml:space="preserve">at </w:t>
      </w:r>
      <w:r w:rsidR="00AF1AE6">
        <w:rPr>
          <w:rFonts w:ascii="Times New Roman" w:eastAsia="Times New Roman" w:hAnsi="Times New Roman" w:cs="Times New Roman"/>
          <w:color w:val="000000"/>
          <w:sz w:val="24"/>
          <w:szCs w:val="24"/>
        </w:rPr>
        <w:t>sou</w:t>
      </w:r>
      <w:r>
        <w:rPr>
          <w:rFonts w:ascii="Times New Roman" w:eastAsia="Times New Roman" w:hAnsi="Times New Roman" w:cs="Times New Roman"/>
          <w:color w:val="000000"/>
          <w:sz w:val="24"/>
          <w:szCs w:val="24"/>
        </w:rPr>
        <w:t>th</w:t>
      </w:r>
      <w:r w:rsidR="000266F7">
        <w:rPr>
          <w:rFonts w:ascii="Times New Roman" w:eastAsia="Times New Roman" w:hAnsi="Times New Roman" w:cs="Times New Roman"/>
          <w:color w:val="000000"/>
          <w:sz w:val="24"/>
          <w:szCs w:val="24"/>
        </w:rPr>
        <w:t xml:space="preserve"> coast of the state of</w:t>
      </w:r>
      <w:r>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Pernambuco</w:t>
      </w:r>
      <w:r>
        <w:rPr>
          <w:rFonts w:ascii="Times New Roman" w:eastAsia="Times New Roman" w:hAnsi="Times New Roman" w:cs="Times New Roman"/>
          <w:color w:val="000000"/>
          <w:sz w:val="24"/>
          <w:szCs w:val="24"/>
        </w:rPr>
        <w:t>, and its longitud</w:t>
      </w:r>
      <w:r w:rsidR="000266F7">
        <w:rPr>
          <w:rFonts w:ascii="Times New Roman" w:eastAsia="Times New Roman" w:hAnsi="Times New Roman" w:cs="Times New Roman"/>
          <w:color w:val="000000"/>
          <w:sz w:val="24"/>
          <w:szCs w:val="24"/>
        </w:rPr>
        <w:t>inal</w:t>
      </w:r>
      <w:r>
        <w:rPr>
          <w:rFonts w:ascii="Times New Roman" w:eastAsia="Times New Roman" w:hAnsi="Times New Roman" w:cs="Times New Roman"/>
          <w:color w:val="000000"/>
          <w:sz w:val="24"/>
          <w:szCs w:val="24"/>
        </w:rPr>
        <w:t xml:space="preserve"> limit was </w:t>
      </w:r>
      <w:proofErr w:type="gramStart"/>
      <w:r>
        <w:rPr>
          <w:rFonts w:ascii="Times New Roman" w:eastAsia="Times New Roman" w:hAnsi="Times New Roman" w:cs="Times New Roman"/>
          <w:color w:val="000000"/>
          <w:sz w:val="24"/>
          <w:szCs w:val="24"/>
        </w:rPr>
        <w:t>similar to</w:t>
      </w:r>
      <w:proofErr w:type="gramEnd"/>
      <w:r>
        <w:rPr>
          <w:rFonts w:ascii="Times New Roman" w:eastAsia="Times New Roman" w:hAnsi="Times New Roman" w:cs="Times New Roman"/>
          <w:color w:val="000000"/>
          <w:sz w:val="24"/>
          <w:szCs w:val="24"/>
        </w:rPr>
        <w:t xml:space="preserve"> </w:t>
      </w:r>
      <w:r w:rsidR="000C4FC5">
        <w:rPr>
          <w:rFonts w:ascii="Times New Roman" w:eastAsia="Times New Roman" w:hAnsi="Times New Roman" w:cs="Times New Roman"/>
          <w:color w:val="000000"/>
          <w:sz w:val="24"/>
          <w:szCs w:val="24"/>
        </w:rPr>
        <w:t xml:space="preserve">that in </w:t>
      </w:r>
      <w:r>
        <w:rPr>
          <w:rFonts w:ascii="Times New Roman" w:eastAsia="Times New Roman" w:hAnsi="Times New Roman" w:cs="Times New Roman"/>
          <w:color w:val="000000"/>
          <w:sz w:val="24"/>
          <w:szCs w:val="24"/>
        </w:rPr>
        <w:t>our model</w:t>
      </w:r>
      <w:r w:rsidR="000C4FC5">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polygon, suggesting the presence of </w:t>
      </w:r>
      <w:r w:rsidRPr="000C71A3">
        <w:rPr>
          <w:rFonts w:ascii="Times New Roman" w:eastAsia="Times New Roman" w:hAnsi="Times New Roman" w:cs="Times New Roman"/>
          <w:i/>
          <w:iCs/>
          <w:color w:val="000000"/>
          <w:sz w:val="24"/>
          <w:szCs w:val="24"/>
        </w:rPr>
        <w:t>A. olfersioides</w:t>
      </w:r>
      <w:r>
        <w:rPr>
          <w:rFonts w:ascii="Times New Roman" w:eastAsia="Times New Roman" w:hAnsi="Times New Roman" w:cs="Times New Roman"/>
          <w:color w:val="000000"/>
          <w:sz w:val="24"/>
          <w:szCs w:val="24"/>
        </w:rPr>
        <w:t xml:space="preserve"> only in </w:t>
      </w:r>
      <w:r w:rsidR="000C4FC5">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 xml:space="preserve">Atlantic Forest domain (Figure </w:t>
      </w:r>
      <w:r w:rsidRPr="000C71A3">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The area of the polygon proposed by IUCN</w:t>
      </w:r>
      <w:r w:rsidR="000266F7">
        <w:rPr>
          <w:rFonts w:ascii="Times New Roman" w:eastAsia="Times New Roman" w:hAnsi="Times New Roman" w:cs="Times New Roman"/>
          <w:color w:val="000000"/>
          <w:sz w:val="24"/>
          <w:szCs w:val="24"/>
        </w:rPr>
        <w:t xml:space="preserve"> as suitable for the occurrence of </w:t>
      </w:r>
      <w:r w:rsidR="000266F7" w:rsidRPr="000266F7">
        <w:rPr>
          <w:rFonts w:ascii="Times New Roman" w:eastAsia="Times New Roman" w:hAnsi="Times New Roman" w:cs="Times New Roman"/>
          <w:i/>
          <w:iCs/>
          <w:color w:val="000000"/>
          <w:sz w:val="24"/>
          <w:szCs w:val="24"/>
          <w:rPrChange w:id="16" w:author="Pedro Simoes" w:date="2024-06-04T09:15:00Z" w16du:dateUtc="2024-06-04T12:15:00Z">
            <w:rPr>
              <w:rFonts w:ascii="Times New Roman" w:eastAsia="Times New Roman" w:hAnsi="Times New Roman" w:cs="Times New Roman"/>
              <w:color w:val="000000"/>
              <w:sz w:val="24"/>
              <w:szCs w:val="24"/>
            </w:rPr>
          </w:rPrChange>
        </w:rPr>
        <w:t>A. olfersioides</w:t>
      </w:r>
      <w:r w:rsidR="000266F7">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z w:val="24"/>
          <w:szCs w:val="24"/>
        </w:rPr>
        <w:t xml:space="preserve">s 58,693.89 km². </w:t>
      </w:r>
      <w:r w:rsidRPr="000C71A3">
        <w:rPr>
          <w:rFonts w:ascii="Times New Roman" w:eastAsia="Times New Roman" w:hAnsi="Times New Roman" w:cs="Times New Roman"/>
          <w:color w:val="000000"/>
          <w:sz w:val="24"/>
          <w:szCs w:val="24"/>
        </w:rPr>
        <w:t xml:space="preserve">Thus, </w:t>
      </w:r>
      <w:r w:rsidR="000C4FC5" w:rsidRPr="000C71A3">
        <w:rPr>
          <w:rFonts w:ascii="Times New Roman" w:eastAsia="Times New Roman" w:hAnsi="Times New Roman" w:cs="Times New Roman"/>
          <w:color w:val="000000"/>
          <w:sz w:val="24"/>
          <w:szCs w:val="24"/>
        </w:rPr>
        <w:t xml:space="preserve">our </w:t>
      </w:r>
      <w:r w:rsidRPr="000C71A3">
        <w:rPr>
          <w:rFonts w:ascii="Times New Roman" w:eastAsia="Times New Roman" w:hAnsi="Times New Roman" w:cs="Times New Roman"/>
          <w:color w:val="000000"/>
          <w:sz w:val="24"/>
          <w:szCs w:val="24"/>
        </w:rPr>
        <w:t>model suggest</w:t>
      </w:r>
      <w:ins w:id="17" w:author="Pedro Simoes" w:date="2024-06-04T09:14:00Z" w16du:dateUtc="2024-06-04T12:14:00Z">
        <w:r w:rsidR="000266F7">
          <w:rPr>
            <w:rFonts w:ascii="Times New Roman" w:eastAsia="Times New Roman" w:hAnsi="Times New Roman" w:cs="Times New Roman"/>
            <w:color w:val="000000"/>
            <w:sz w:val="24"/>
            <w:szCs w:val="24"/>
          </w:rPr>
          <w:t>s</w:t>
        </w:r>
      </w:ins>
      <w:r w:rsidRPr="000C71A3">
        <w:rPr>
          <w:rFonts w:ascii="Times New Roman" w:eastAsia="Times New Roman" w:hAnsi="Times New Roman" w:cs="Times New Roman"/>
          <w:color w:val="000000"/>
          <w:sz w:val="24"/>
          <w:szCs w:val="24"/>
        </w:rPr>
        <w:t xml:space="preserve"> that the environmental suitability area </w:t>
      </w:r>
      <w:r w:rsidRPr="000266F7">
        <w:rPr>
          <w:rFonts w:ascii="Times New Roman" w:eastAsia="Times New Roman" w:hAnsi="Times New Roman" w:cs="Times New Roman"/>
          <w:color w:val="000000"/>
          <w:sz w:val="24"/>
          <w:szCs w:val="24"/>
        </w:rPr>
        <w:t>for</w:t>
      </w:r>
      <w:r w:rsidRPr="000C71A3">
        <w:rPr>
          <w:rFonts w:ascii="Times New Roman" w:eastAsia="Times New Roman" w:hAnsi="Times New Roman" w:cs="Times New Roman"/>
          <w:color w:val="000000"/>
          <w:sz w:val="24"/>
          <w:szCs w:val="24"/>
        </w:rPr>
        <w:t xml:space="preserve"> </w:t>
      </w:r>
      <w:r w:rsidR="000266F7">
        <w:rPr>
          <w:rFonts w:ascii="Times New Roman" w:eastAsia="Times New Roman" w:hAnsi="Times New Roman" w:cs="Times New Roman"/>
          <w:color w:val="000000"/>
          <w:sz w:val="24"/>
          <w:szCs w:val="24"/>
        </w:rPr>
        <w:t>the species</w:t>
      </w:r>
      <w:r w:rsidRPr="000C71A3">
        <w:rPr>
          <w:rFonts w:ascii="Times New Roman" w:eastAsia="Times New Roman" w:hAnsi="Times New Roman" w:cs="Times New Roman"/>
          <w:color w:val="000000"/>
          <w:sz w:val="24"/>
          <w:szCs w:val="24"/>
        </w:rPr>
        <w:t xml:space="preserve"> is approximately 25.6% smaller than </w:t>
      </w:r>
      <w:r w:rsidR="000266F7">
        <w:rPr>
          <w:rFonts w:ascii="Times New Roman" w:eastAsia="Times New Roman" w:hAnsi="Times New Roman" w:cs="Times New Roman"/>
          <w:color w:val="000000"/>
          <w:sz w:val="24"/>
          <w:szCs w:val="24"/>
        </w:rPr>
        <w:t>previously thought</w:t>
      </w:r>
      <w:r>
        <w:rPr>
          <w:rFonts w:ascii="Times New Roman" w:eastAsia="Times New Roman" w:hAnsi="Times New Roman" w:cs="Times New Roman"/>
          <w:color w:val="000000"/>
          <w:sz w:val="24"/>
          <w:szCs w:val="24"/>
        </w:rPr>
        <w:t>. The intersection area between the model polygon and the IUCN polygon was 29,</w:t>
      </w:r>
      <w:r w:rsidR="00614598">
        <w:rPr>
          <w:rFonts w:ascii="Times New Roman" w:eastAsia="Times New Roman" w:hAnsi="Times New Roman" w:cs="Times New Roman"/>
          <w:color w:val="000000"/>
          <w:sz w:val="24"/>
          <w:szCs w:val="24"/>
        </w:rPr>
        <w:t>675</w:t>
      </w:r>
      <w:r>
        <w:rPr>
          <w:rFonts w:ascii="Times New Roman" w:eastAsia="Times New Roman" w:hAnsi="Times New Roman" w:cs="Times New Roman"/>
          <w:color w:val="000000"/>
          <w:sz w:val="24"/>
          <w:szCs w:val="24"/>
        </w:rPr>
        <w:t>.</w:t>
      </w:r>
      <w:r w:rsidR="00614598">
        <w:rPr>
          <w:rFonts w:ascii="Times New Roman" w:eastAsia="Times New Roman" w:hAnsi="Times New Roman" w:cs="Times New Roman"/>
          <w:color w:val="000000"/>
          <w:sz w:val="24"/>
          <w:szCs w:val="24"/>
        </w:rPr>
        <w:t>23</w:t>
      </w:r>
      <w:r>
        <w:rPr>
          <w:rFonts w:ascii="Times New Roman" w:eastAsia="Times New Roman" w:hAnsi="Times New Roman" w:cs="Times New Roman"/>
          <w:color w:val="000000"/>
          <w:sz w:val="24"/>
          <w:szCs w:val="24"/>
        </w:rPr>
        <w:t xml:space="preserve"> km²</w:t>
      </w:r>
      <w:r w:rsidR="000266F7">
        <w:rPr>
          <w:rFonts w:ascii="Times New Roman" w:eastAsia="Times New Roman" w:hAnsi="Times New Roman" w:cs="Times New Roman"/>
          <w:color w:val="000000"/>
          <w:sz w:val="24"/>
          <w:szCs w:val="24"/>
        </w:rPr>
        <w:t xml:space="preserve"> and approximately</w:t>
      </w:r>
      <w:r w:rsidR="004E41EB">
        <w:rPr>
          <w:rFonts w:ascii="Times New Roman" w:eastAsia="Times New Roman" w:hAnsi="Times New Roman" w:cs="Times New Roman"/>
          <w:color w:val="000000"/>
          <w:sz w:val="24"/>
          <w:szCs w:val="24"/>
        </w:rPr>
        <w:t xml:space="preserve"> 49</w:t>
      </w:r>
      <w:r>
        <w:rPr>
          <w:rFonts w:ascii="Times New Roman" w:eastAsia="Times New Roman" w:hAnsi="Times New Roman" w:cs="Times New Roman"/>
          <w:color w:val="000000"/>
          <w:sz w:val="24"/>
          <w:szCs w:val="24"/>
        </w:rPr>
        <w:t>% of the IUCN polygon area does not coincide with areas of high environmental suitability</w:t>
      </w:r>
      <w:r w:rsidR="000C4FC5">
        <w:rPr>
          <w:rFonts w:ascii="Times New Roman" w:eastAsia="Times New Roman" w:hAnsi="Times New Roman" w:cs="Times New Roman"/>
          <w:color w:val="000000"/>
          <w:sz w:val="24"/>
          <w:szCs w:val="24"/>
        </w:rPr>
        <w:t xml:space="preserve"> indicated in our model</w:t>
      </w:r>
      <w:r>
        <w:rPr>
          <w:rFonts w:ascii="Times New Roman" w:eastAsia="Times New Roman" w:hAnsi="Times New Roman" w:cs="Times New Roman"/>
          <w:color w:val="000000"/>
          <w:sz w:val="24"/>
          <w:szCs w:val="24"/>
        </w:rPr>
        <w:t>.</w:t>
      </w:r>
      <w:ins w:id="18" w:author="Pedro Simoes" w:date="2024-06-04T09:24:00Z" w16du:dateUtc="2024-06-04T12:24:00Z">
        <w:r w:rsidR="000266F7">
          <w:rPr>
            <w:rFonts w:ascii="Times New Roman" w:eastAsia="Times New Roman" w:hAnsi="Times New Roman" w:cs="Times New Roman"/>
            <w:color w:val="000000"/>
            <w:sz w:val="24"/>
            <w:szCs w:val="24"/>
          </w:rPr>
          <w:t xml:space="preserve"> </w:t>
        </w:r>
      </w:ins>
      <w:r>
        <w:rPr>
          <w:rFonts w:ascii="Times New Roman" w:eastAsia="Times New Roman" w:hAnsi="Times New Roman" w:cs="Times New Roman"/>
          <w:color w:val="000000"/>
          <w:sz w:val="24"/>
          <w:szCs w:val="24"/>
        </w:rPr>
        <w:t xml:space="preserve"> </w:t>
      </w:r>
      <w:r w:rsidR="000266F7">
        <w:rPr>
          <w:rFonts w:ascii="Times New Roman" w:eastAsia="Times New Roman" w:hAnsi="Times New Roman" w:cs="Times New Roman"/>
          <w:color w:val="000000"/>
          <w:sz w:val="24"/>
          <w:szCs w:val="24"/>
        </w:rPr>
        <w:t xml:space="preserve">Approximately 32.1% of the polygon generated by our model </w:t>
      </w:r>
      <w:r w:rsidR="00CE3226">
        <w:rPr>
          <w:rFonts w:ascii="Times New Roman" w:eastAsia="Times New Roman" w:hAnsi="Times New Roman" w:cs="Times New Roman"/>
          <w:color w:val="000000"/>
          <w:sz w:val="24"/>
          <w:szCs w:val="24"/>
        </w:rPr>
        <w:t xml:space="preserve">was not encompassed by the IUCN’s polygon. </w:t>
      </w:r>
      <w:r w:rsidR="000266F7">
        <w:rPr>
          <w:rFonts w:ascii="Times New Roman" w:eastAsia="Times New Roman" w:hAnsi="Times New Roman" w:cs="Times New Roman"/>
          <w:color w:val="000000"/>
          <w:sz w:val="24"/>
          <w:szCs w:val="24"/>
        </w:rPr>
        <w:t>These include forested areas along the coast of northern Bahia and southern Sergipe, and along the coast of Pernambuco and Paraíba</w:t>
      </w:r>
      <w:r w:rsidR="00CE3226">
        <w:rPr>
          <w:rFonts w:ascii="Times New Roman" w:eastAsia="Times New Roman" w:hAnsi="Times New Roman" w:cs="Times New Roman"/>
          <w:color w:val="000000"/>
          <w:sz w:val="24"/>
          <w:szCs w:val="24"/>
        </w:rPr>
        <w:t xml:space="preserve">, all areas with a high potential for the occurrence of </w:t>
      </w:r>
      <w:r w:rsidR="00CE3226" w:rsidRPr="00CE3226">
        <w:rPr>
          <w:rFonts w:ascii="Times New Roman" w:eastAsia="Times New Roman" w:hAnsi="Times New Roman" w:cs="Times New Roman"/>
          <w:i/>
          <w:iCs/>
          <w:color w:val="000000"/>
          <w:sz w:val="24"/>
          <w:szCs w:val="24"/>
          <w:rPrChange w:id="19" w:author="Pedro Simoes" w:date="2024-06-04T09:25:00Z" w16du:dateUtc="2024-06-04T12:25:00Z">
            <w:rPr>
              <w:rFonts w:ascii="Times New Roman" w:eastAsia="Times New Roman" w:hAnsi="Times New Roman" w:cs="Times New Roman"/>
              <w:color w:val="000000"/>
              <w:sz w:val="24"/>
              <w:szCs w:val="24"/>
            </w:rPr>
          </w:rPrChange>
        </w:rPr>
        <w:t>A. olfersioides</w:t>
      </w:r>
      <w:r w:rsidR="00CE3226">
        <w:rPr>
          <w:rFonts w:ascii="Times New Roman" w:eastAsia="Times New Roman" w:hAnsi="Times New Roman" w:cs="Times New Roman"/>
          <w:color w:val="000000"/>
          <w:sz w:val="24"/>
          <w:szCs w:val="24"/>
        </w:rPr>
        <w:t xml:space="preserve">. </w:t>
      </w:r>
      <w:r w:rsidR="000266F7">
        <w:rPr>
          <w:rFonts w:ascii="Times New Roman" w:eastAsia="Times New Roman" w:hAnsi="Times New Roman" w:cs="Times New Roman"/>
          <w:color w:val="000000"/>
          <w:sz w:val="24"/>
          <w:szCs w:val="24"/>
        </w:rPr>
        <w:t xml:space="preserve"> </w:t>
      </w:r>
    </w:p>
    <w:p w14:paraId="58FD877D" w14:textId="76C59868" w:rsidR="00A16414" w:rsidRDefault="00AF1AE6">
      <w:pPr>
        <w:pBdr>
          <w:top w:val="nil"/>
          <w:left w:val="nil"/>
          <w:bottom w:val="nil"/>
          <w:right w:val="nil"/>
          <w:between w:val="nil"/>
        </w:pBdr>
        <w:spacing w:before="162" w:line="360" w:lineRule="auto"/>
        <w:ind w:left="200" w:right="210"/>
        <w:rPr>
          <w:rFonts w:ascii="Times New Roman" w:eastAsia="Times New Roman" w:hAnsi="Times New Roman" w:cs="Times New Roman"/>
          <w:color w:val="000000"/>
          <w:sz w:val="24"/>
          <w:szCs w:val="24"/>
        </w:rPr>
        <w:sectPr w:rsidR="00A16414" w:rsidSect="005C5F0E">
          <w:headerReference w:type="default" r:id="rId17"/>
          <w:pgSz w:w="11910" w:h="16840"/>
          <w:pgMar w:top="1440" w:right="1080" w:bottom="1440" w:left="1080" w:header="713" w:footer="0" w:gutter="0"/>
          <w:lnNumType w:countBy="1" w:restart="continuous"/>
          <w:pgNumType w:start="1"/>
          <w:cols w:space="720"/>
        </w:sectPr>
      </w:pPr>
      <w:r>
        <w:rPr>
          <w:rFonts w:ascii="Times New Roman" w:eastAsia="Times New Roman" w:hAnsi="Times New Roman" w:cs="Times New Roman"/>
          <w:color w:val="000000"/>
          <w:sz w:val="24"/>
          <w:szCs w:val="24"/>
        </w:rPr>
        <w:t xml:space="preserve">The </w:t>
      </w:r>
      <w:r w:rsidR="000C4FC5">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 xml:space="preserve">onservation </w:t>
      </w:r>
      <w:r w:rsidR="000C4FC5">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z w:val="24"/>
          <w:szCs w:val="24"/>
        </w:rPr>
        <w:t xml:space="preserve">nits </w:t>
      </w:r>
      <w:r w:rsidR="000C4FC5">
        <w:rPr>
          <w:rFonts w:ascii="Times New Roman" w:eastAsia="Times New Roman" w:hAnsi="Times New Roman" w:cs="Times New Roman"/>
          <w:color w:val="000000"/>
          <w:sz w:val="24"/>
          <w:szCs w:val="24"/>
        </w:rPr>
        <w:t>present in the</w:t>
      </w:r>
      <w:r>
        <w:rPr>
          <w:rFonts w:ascii="Times New Roman" w:eastAsia="Times New Roman" w:hAnsi="Times New Roman" w:cs="Times New Roman"/>
          <w:color w:val="000000"/>
          <w:sz w:val="24"/>
          <w:szCs w:val="24"/>
        </w:rPr>
        <w:t xml:space="preserve"> Atlantic Forest</w:t>
      </w:r>
      <w:r w:rsidR="000C4FC5">
        <w:rPr>
          <w:rFonts w:ascii="Times New Roman" w:eastAsia="Times New Roman" w:hAnsi="Times New Roman" w:cs="Times New Roman"/>
          <w:color w:val="000000"/>
          <w:sz w:val="24"/>
          <w:szCs w:val="24"/>
        </w:rPr>
        <w:t xml:space="preserve"> of </w:t>
      </w:r>
      <w:r>
        <w:rPr>
          <w:rFonts w:ascii="Times New Roman" w:eastAsia="Times New Roman" w:hAnsi="Times New Roman" w:cs="Times New Roman"/>
          <w:color w:val="000000"/>
          <w:sz w:val="24"/>
          <w:szCs w:val="24"/>
        </w:rPr>
        <w:t>Northeastern</w:t>
      </w:r>
      <w:r w:rsidR="000C4FC5">
        <w:rPr>
          <w:rFonts w:ascii="Times New Roman" w:eastAsia="Times New Roman" w:hAnsi="Times New Roman" w:cs="Times New Roman"/>
          <w:color w:val="000000"/>
          <w:sz w:val="24"/>
          <w:szCs w:val="24"/>
        </w:rPr>
        <w:t xml:space="preserve"> Brazil</w:t>
      </w:r>
      <w:r>
        <w:rPr>
          <w:rFonts w:ascii="Times New Roman" w:eastAsia="Times New Roman" w:hAnsi="Times New Roman" w:cs="Times New Roman"/>
          <w:color w:val="000000"/>
          <w:sz w:val="24"/>
          <w:szCs w:val="24"/>
        </w:rPr>
        <w:t xml:space="preserve"> cover a total area of 14,282.68 km², </w:t>
      </w:r>
      <w:r w:rsidR="000C4FC5">
        <w:rPr>
          <w:rFonts w:ascii="Times New Roman" w:eastAsia="Times New Roman" w:hAnsi="Times New Roman" w:cs="Times New Roman"/>
          <w:color w:val="000000"/>
          <w:sz w:val="24"/>
          <w:szCs w:val="24"/>
        </w:rPr>
        <w:t xml:space="preserve">extending north from southern </w:t>
      </w:r>
      <w:r>
        <w:rPr>
          <w:rFonts w:ascii="Times New Roman" w:eastAsia="Times New Roman" w:hAnsi="Times New Roman" w:cs="Times New Roman"/>
          <w:color w:val="000000"/>
          <w:sz w:val="24"/>
          <w:szCs w:val="24"/>
        </w:rPr>
        <w:t xml:space="preserve">Bahia </w:t>
      </w:r>
      <w:r w:rsidR="000C4FC5">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z w:val="24"/>
          <w:szCs w:val="24"/>
        </w:rPr>
        <w:t xml:space="preserve"> </w:t>
      </w:r>
      <w:r w:rsidR="000C4FC5">
        <w:rPr>
          <w:rFonts w:ascii="Times New Roman" w:eastAsia="Times New Roman" w:hAnsi="Times New Roman" w:cs="Times New Roman"/>
          <w:color w:val="000000"/>
          <w:sz w:val="24"/>
          <w:szCs w:val="24"/>
        </w:rPr>
        <w:t xml:space="preserve">the state of </w:t>
      </w:r>
      <w:r>
        <w:rPr>
          <w:rFonts w:ascii="Times New Roman" w:eastAsia="Times New Roman" w:hAnsi="Times New Roman" w:cs="Times New Roman"/>
          <w:color w:val="000000"/>
          <w:sz w:val="24"/>
          <w:szCs w:val="24"/>
        </w:rPr>
        <w:t xml:space="preserve">Rio Grande do Norte (Figure </w:t>
      </w:r>
      <w:r>
        <w:rPr>
          <w:rFonts w:ascii="Times New Roman" w:eastAsia="Times New Roman" w:hAnsi="Times New Roman" w:cs="Times New Roman"/>
          <w:sz w:val="24"/>
          <w:szCs w:val="24"/>
        </w:rPr>
        <w:t>5</w:t>
      </w:r>
      <w:r>
        <w:rPr>
          <w:rFonts w:ascii="Times New Roman" w:eastAsia="Times New Roman" w:hAnsi="Times New Roman" w:cs="Times New Roman"/>
          <w:color w:val="000000"/>
          <w:sz w:val="24"/>
          <w:szCs w:val="24"/>
        </w:rPr>
        <w:t xml:space="preserve">). </w:t>
      </w:r>
      <w:r w:rsidR="000C4FC5">
        <w:rPr>
          <w:rFonts w:ascii="Times New Roman" w:eastAsia="Times New Roman" w:hAnsi="Times New Roman" w:cs="Times New Roman"/>
          <w:color w:val="000000"/>
          <w:sz w:val="24"/>
          <w:szCs w:val="24"/>
        </w:rPr>
        <w:t xml:space="preserve">Overlap </w:t>
      </w:r>
      <w:r>
        <w:rPr>
          <w:rFonts w:ascii="Times New Roman" w:eastAsia="Times New Roman" w:hAnsi="Times New Roman" w:cs="Times New Roman"/>
          <w:color w:val="000000"/>
          <w:sz w:val="24"/>
          <w:szCs w:val="24"/>
        </w:rPr>
        <w:t xml:space="preserve">between areas currently included </w:t>
      </w:r>
      <w:r w:rsidR="000C4FC5">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 xml:space="preserve"> conservation units and the polygon of high suitability</w:t>
      </w:r>
      <w:r w:rsidR="000C4FC5">
        <w:rPr>
          <w:rFonts w:ascii="Times New Roman" w:eastAsia="Times New Roman" w:hAnsi="Times New Roman" w:cs="Times New Roman"/>
          <w:color w:val="000000"/>
          <w:sz w:val="24"/>
          <w:szCs w:val="24"/>
        </w:rPr>
        <w:t xml:space="preserve"> for </w:t>
      </w:r>
      <w:r w:rsidR="000C4FC5" w:rsidRPr="000C4FC5">
        <w:rPr>
          <w:rFonts w:ascii="Times New Roman" w:eastAsia="Times New Roman" w:hAnsi="Times New Roman" w:cs="Times New Roman"/>
          <w:i/>
          <w:iCs/>
          <w:color w:val="000000"/>
          <w:sz w:val="24"/>
          <w:szCs w:val="24"/>
        </w:rPr>
        <w:t>A. olfersioides</w:t>
      </w:r>
      <w:r>
        <w:rPr>
          <w:rFonts w:ascii="Times New Roman" w:eastAsia="Times New Roman" w:hAnsi="Times New Roman" w:cs="Times New Roman"/>
          <w:color w:val="000000"/>
          <w:sz w:val="24"/>
          <w:szCs w:val="24"/>
        </w:rPr>
        <w:t xml:space="preserve"> was </w:t>
      </w:r>
      <w:r w:rsidR="004E41EB">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w:t>
      </w:r>
      <w:r w:rsidR="004E41EB">
        <w:rPr>
          <w:rFonts w:ascii="Times New Roman" w:eastAsia="Times New Roman" w:hAnsi="Times New Roman" w:cs="Times New Roman"/>
          <w:color w:val="000000"/>
          <w:sz w:val="24"/>
          <w:szCs w:val="24"/>
        </w:rPr>
        <w:t>094</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1</w:t>
      </w:r>
      <w:r w:rsidR="004E41EB">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xml:space="preserve"> km². Th</w:t>
      </w:r>
      <w:r w:rsidR="000C4FC5">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z w:val="24"/>
          <w:szCs w:val="24"/>
        </w:rPr>
        <w:t xml:space="preserve"> indicate</w:t>
      </w:r>
      <w:r w:rsidR="000C4FC5">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that a</w:t>
      </w:r>
      <w:r w:rsidR="000C4FC5">
        <w:rPr>
          <w:rFonts w:ascii="Times New Roman" w:eastAsia="Times New Roman" w:hAnsi="Times New Roman" w:cs="Times New Roman"/>
          <w:color w:val="000000"/>
          <w:sz w:val="24"/>
          <w:szCs w:val="24"/>
        </w:rPr>
        <w:t>pproximately</w:t>
      </w:r>
      <w:r>
        <w:rPr>
          <w:rFonts w:ascii="Times New Roman" w:eastAsia="Times New Roman" w:hAnsi="Times New Roman" w:cs="Times New Roman"/>
          <w:color w:val="000000"/>
          <w:sz w:val="24"/>
          <w:szCs w:val="24"/>
        </w:rPr>
        <w:t xml:space="preserve"> </w:t>
      </w:r>
      <w:r w:rsidR="004E41EB">
        <w:rPr>
          <w:rFonts w:ascii="Times New Roman" w:eastAsia="Times New Roman" w:hAnsi="Times New Roman" w:cs="Times New Roman"/>
          <w:color w:val="000000"/>
          <w:sz w:val="24"/>
          <w:szCs w:val="24"/>
        </w:rPr>
        <w:t>83.8</w:t>
      </w:r>
      <w:r>
        <w:rPr>
          <w:rFonts w:ascii="Times New Roman" w:eastAsia="Times New Roman" w:hAnsi="Times New Roman" w:cs="Times New Roman"/>
          <w:color w:val="000000"/>
          <w:sz w:val="24"/>
          <w:szCs w:val="24"/>
        </w:rPr>
        <w:t>% of the area with the highest suitability</w:t>
      </w:r>
      <w:r>
        <w:rPr>
          <w:rFonts w:ascii="Times New Roman" w:eastAsia="Times New Roman" w:hAnsi="Times New Roman" w:cs="Times New Roman"/>
          <w:i/>
          <w:color w:val="000000"/>
          <w:sz w:val="24"/>
          <w:szCs w:val="24"/>
        </w:rPr>
        <w:t xml:space="preserve"> </w:t>
      </w:r>
      <w:r w:rsidR="000C4FC5">
        <w:rPr>
          <w:rFonts w:ascii="Times New Roman" w:eastAsia="Times New Roman" w:hAnsi="Times New Roman" w:cs="Times New Roman"/>
          <w:color w:val="000000"/>
          <w:sz w:val="24"/>
          <w:szCs w:val="24"/>
        </w:rPr>
        <w:t xml:space="preserve">for the species </w:t>
      </w:r>
      <w:r>
        <w:rPr>
          <w:rFonts w:ascii="Times New Roman" w:eastAsia="Times New Roman" w:hAnsi="Times New Roman" w:cs="Times New Roman"/>
          <w:color w:val="000000"/>
          <w:sz w:val="24"/>
          <w:szCs w:val="24"/>
        </w:rPr>
        <w:t xml:space="preserve">is </w:t>
      </w:r>
      <w:r w:rsidR="000C4FC5">
        <w:rPr>
          <w:rFonts w:ascii="Times New Roman" w:eastAsia="Times New Roman" w:hAnsi="Times New Roman" w:cs="Times New Roman"/>
          <w:color w:val="000000"/>
          <w:sz w:val="24"/>
          <w:szCs w:val="24"/>
        </w:rPr>
        <w:t xml:space="preserve">located </w:t>
      </w:r>
      <w:r>
        <w:rPr>
          <w:rFonts w:ascii="Times New Roman" w:eastAsia="Times New Roman" w:hAnsi="Times New Roman" w:cs="Times New Roman"/>
          <w:color w:val="000000"/>
          <w:sz w:val="24"/>
          <w:szCs w:val="24"/>
        </w:rPr>
        <w:t xml:space="preserve">outside </w:t>
      </w:r>
      <w:r w:rsidR="000C4FC5">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z w:val="24"/>
          <w:szCs w:val="24"/>
        </w:rPr>
        <w:t xml:space="preserve">conservation units. </w:t>
      </w:r>
      <w:r w:rsidR="000C4FC5">
        <w:rPr>
          <w:rFonts w:ascii="Times New Roman" w:eastAsia="Times New Roman" w:hAnsi="Times New Roman" w:cs="Times New Roman"/>
          <w:color w:val="000000"/>
          <w:sz w:val="24"/>
          <w:szCs w:val="24"/>
        </w:rPr>
        <w:t xml:space="preserve">On the other hand, </w:t>
      </w:r>
      <w:r>
        <w:rPr>
          <w:rFonts w:ascii="Times New Roman" w:eastAsia="Times New Roman" w:hAnsi="Times New Roman" w:cs="Times New Roman"/>
          <w:color w:val="000000"/>
          <w:sz w:val="24"/>
          <w:szCs w:val="24"/>
        </w:rPr>
        <w:t>4</w:t>
      </w:r>
      <w:r w:rsidR="004E41EB">
        <w:rPr>
          <w:rFonts w:ascii="Times New Roman" w:eastAsia="Times New Roman" w:hAnsi="Times New Roman" w:cs="Times New Roman"/>
          <w:color w:val="000000"/>
          <w:sz w:val="24"/>
          <w:szCs w:val="24"/>
        </w:rPr>
        <w:t>9.66</w:t>
      </w:r>
      <w:r>
        <w:rPr>
          <w:rFonts w:ascii="Times New Roman" w:eastAsia="Times New Roman" w:hAnsi="Times New Roman" w:cs="Times New Roman"/>
          <w:color w:val="000000"/>
          <w:sz w:val="24"/>
          <w:szCs w:val="24"/>
        </w:rPr>
        <w:t xml:space="preserve">% of the area </w:t>
      </w:r>
      <w:r w:rsidR="000C4FC5">
        <w:rPr>
          <w:rFonts w:ascii="Times New Roman" w:eastAsia="Times New Roman" w:hAnsi="Times New Roman" w:cs="Times New Roman"/>
          <w:color w:val="000000"/>
          <w:sz w:val="24"/>
          <w:szCs w:val="24"/>
        </w:rPr>
        <w:t>protected in</w:t>
      </w:r>
      <w:r>
        <w:rPr>
          <w:rFonts w:ascii="Times New Roman" w:eastAsia="Times New Roman" w:hAnsi="Times New Roman" w:cs="Times New Roman"/>
          <w:color w:val="000000"/>
          <w:sz w:val="24"/>
          <w:szCs w:val="24"/>
        </w:rPr>
        <w:t xml:space="preserve"> conservation units </w:t>
      </w:r>
      <w:r w:rsidR="000C4FC5">
        <w:rPr>
          <w:rFonts w:ascii="Times New Roman" w:eastAsia="Times New Roman" w:hAnsi="Times New Roman" w:cs="Times New Roman"/>
          <w:color w:val="000000"/>
          <w:sz w:val="24"/>
          <w:szCs w:val="24"/>
        </w:rPr>
        <w:t>encompassed areas of</w:t>
      </w:r>
      <w:r>
        <w:rPr>
          <w:rFonts w:ascii="Times New Roman" w:eastAsia="Times New Roman" w:hAnsi="Times New Roman" w:cs="Times New Roman"/>
          <w:color w:val="000000"/>
          <w:sz w:val="24"/>
          <w:szCs w:val="24"/>
        </w:rPr>
        <w:t xml:space="preserve"> high environmental suitability </w:t>
      </w:r>
      <w:r w:rsidR="000C4FC5">
        <w:rPr>
          <w:rFonts w:ascii="Times New Roman" w:eastAsia="Times New Roman" w:hAnsi="Times New Roman" w:cs="Times New Roman"/>
          <w:color w:val="000000"/>
          <w:sz w:val="24"/>
          <w:szCs w:val="24"/>
        </w:rPr>
        <w:t xml:space="preserve">for </w:t>
      </w:r>
      <w:r w:rsidR="000C4FC5" w:rsidRPr="000C4FC5">
        <w:rPr>
          <w:rFonts w:ascii="Times New Roman" w:eastAsia="Times New Roman" w:hAnsi="Times New Roman" w:cs="Times New Roman"/>
          <w:i/>
          <w:iCs/>
          <w:color w:val="000000"/>
          <w:sz w:val="24"/>
          <w:szCs w:val="24"/>
        </w:rPr>
        <w:t>A. olfersioides</w:t>
      </w:r>
      <w:r>
        <w:rPr>
          <w:rFonts w:ascii="Times New Roman" w:eastAsia="Times New Roman" w:hAnsi="Times New Roman" w:cs="Times New Roman"/>
          <w:color w:val="000000"/>
          <w:sz w:val="24"/>
          <w:szCs w:val="24"/>
        </w:rPr>
        <w:t xml:space="preserve">, indicating that </w:t>
      </w:r>
      <w:r w:rsidR="00130D99">
        <w:rPr>
          <w:rFonts w:ascii="Times New Roman" w:eastAsia="Times New Roman" w:hAnsi="Times New Roman" w:cs="Times New Roman"/>
          <w:color w:val="000000"/>
          <w:sz w:val="24"/>
          <w:szCs w:val="24"/>
        </w:rPr>
        <w:t xml:space="preserve">almost </w:t>
      </w:r>
      <w:r>
        <w:rPr>
          <w:rFonts w:ascii="Times New Roman" w:eastAsia="Times New Roman" w:hAnsi="Times New Roman" w:cs="Times New Roman"/>
          <w:color w:val="000000"/>
          <w:sz w:val="24"/>
          <w:szCs w:val="24"/>
        </w:rPr>
        <w:t xml:space="preserve">half </w:t>
      </w:r>
      <w:r w:rsidR="00130D99">
        <w:rPr>
          <w:rFonts w:ascii="Times New Roman" w:eastAsia="Times New Roman" w:hAnsi="Times New Roman" w:cs="Times New Roman"/>
          <w:color w:val="000000"/>
          <w:sz w:val="24"/>
          <w:szCs w:val="24"/>
        </w:rPr>
        <w:t xml:space="preserve">the area preserved in these forest fragments </w:t>
      </w:r>
      <w:r>
        <w:rPr>
          <w:rFonts w:ascii="Times New Roman" w:eastAsia="Times New Roman" w:hAnsi="Times New Roman" w:cs="Times New Roman"/>
          <w:color w:val="000000"/>
          <w:sz w:val="24"/>
          <w:szCs w:val="24"/>
        </w:rPr>
        <w:t xml:space="preserve">have adequate environmental conditions </w:t>
      </w:r>
      <w:r w:rsidR="00130D99">
        <w:rPr>
          <w:rFonts w:ascii="Times New Roman" w:eastAsia="Times New Roman" w:hAnsi="Times New Roman" w:cs="Times New Roman"/>
          <w:color w:val="000000"/>
          <w:sz w:val="24"/>
          <w:szCs w:val="24"/>
        </w:rPr>
        <w:t>for the species</w:t>
      </w:r>
      <w:r>
        <w:rPr>
          <w:rFonts w:ascii="Times New Roman" w:eastAsia="Times New Roman" w:hAnsi="Times New Roman" w:cs="Times New Roman"/>
          <w:color w:val="000000"/>
          <w:sz w:val="24"/>
          <w:szCs w:val="24"/>
        </w:rPr>
        <w:t xml:space="preserve">. </w:t>
      </w:r>
      <w:r w:rsidR="00130D99">
        <w:rPr>
          <w:rFonts w:ascii="Times New Roman" w:eastAsia="Times New Roman" w:hAnsi="Times New Roman" w:cs="Times New Roman"/>
          <w:color w:val="000000"/>
          <w:sz w:val="24"/>
          <w:szCs w:val="24"/>
        </w:rPr>
        <w:t xml:space="preserve">Importantly, </w:t>
      </w:r>
      <w:r w:rsidR="00130D99">
        <w:rPr>
          <w:rFonts w:ascii="Times New Roman" w:eastAsia="Times New Roman" w:hAnsi="Times New Roman" w:cs="Times New Roman"/>
          <w:color w:val="000000"/>
          <w:sz w:val="24"/>
          <w:szCs w:val="24"/>
        </w:rPr>
        <w:lastRenderedPageBreak/>
        <w:t xml:space="preserve">confirmed geographic records of </w:t>
      </w:r>
      <w:r w:rsidR="00130D99" w:rsidRPr="00130D99">
        <w:rPr>
          <w:rFonts w:ascii="Times New Roman" w:eastAsia="Times New Roman" w:hAnsi="Times New Roman" w:cs="Times New Roman"/>
          <w:i/>
          <w:iCs/>
          <w:color w:val="000000"/>
          <w:sz w:val="24"/>
          <w:szCs w:val="24"/>
        </w:rPr>
        <w:t>A. olfersioides</w:t>
      </w:r>
      <w:r w:rsidR="00130D99">
        <w:rPr>
          <w:rFonts w:ascii="Times New Roman" w:eastAsia="Times New Roman" w:hAnsi="Times New Roman" w:cs="Times New Roman"/>
          <w:color w:val="000000"/>
          <w:sz w:val="24"/>
          <w:szCs w:val="24"/>
        </w:rPr>
        <w:t xml:space="preserve"> were found in only eight of </w:t>
      </w:r>
      <w:r>
        <w:rPr>
          <w:rFonts w:ascii="Times New Roman" w:eastAsia="Times New Roman" w:hAnsi="Times New Roman" w:cs="Times New Roman"/>
          <w:color w:val="000000"/>
          <w:sz w:val="24"/>
          <w:szCs w:val="24"/>
        </w:rPr>
        <w:t>the 226 conservation units included in the analysis</w:t>
      </w:r>
      <w:r w:rsidR="00130D99">
        <w:rPr>
          <w:rFonts w:ascii="Times New Roman" w:eastAsia="Times New Roman" w:hAnsi="Times New Roman" w:cs="Times New Roman"/>
          <w:color w:val="000000"/>
          <w:sz w:val="24"/>
          <w:szCs w:val="24"/>
        </w:rPr>
        <w:t xml:space="preserve"> (Table 1)</w:t>
      </w:r>
      <w:r>
        <w:rPr>
          <w:rFonts w:ascii="Times New Roman" w:eastAsia="Times New Roman" w:hAnsi="Times New Roman" w:cs="Times New Roman"/>
          <w:color w:val="000000"/>
          <w:sz w:val="24"/>
          <w:szCs w:val="24"/>
        </w:rPr>
        <w:t xml:space="preserve">. </w:t>
      </w:r>
    </w:p>
    <w:p w14:paraId="1143A473" w14:textId="77777777" w:rsidR="00A16414" w:rsidRDefault="00AF1AE6">
      <w:pPr>
        <w:pBdr>
          <w:top w:val="nil"/>
          <w:left w:val="nil"/>
          <w:bottom w:val="nil"/>
          <w:right w:val="nil"/>
          <w:between w:val="nil"/>
        </w:pBdr>
        <w:spacing w:before="92" w:line="259" w:lineRule="auto"/>
        <w:ind w:left="207" w:right="226"/>
        <w:rPr>
          <w:rFonts w:ascii="Times New Roman" w:eastAsia="Times New Roman" w:hAnsi="Times New Roman" w:cs="Times New Roman"/>
          <w:color w:val="000000"/>
          <w:sz w:val="24"/>
          <w:szCs w:val="24"/>
        </w:rPr>
      </w:pPr>
      <w:r w:rsidRPr="00130D99">
        <w:rPr>
          <w:rFonts w:ascii="Times New Roman" w:eastAsia="Times New Roman" w:hAnsi="Times New Roman" w:cs="Times New Roman"/>
          <w:b/>
          <w:bCs/>
          <w:color w:val="000000"/>
          <w:sz w:val="24"/>
          <w:szCs w:val="24"/>
        </w:rPr>
        <w:lastRenderedPageBreak/>
        <w:t>Table 1.</w:t>
      </w:r>
      <w:r>
        <w:rPr>
          <w:rFonts w:ascii="Times New Roman" w:eastAsia="Times New Roman" w:hAnsi="Times New Roman" w:cs="Times New Roman"/>
          <w:color w:val="000000"/>
          <w:sz w:val="24"/>
          <w:szCs w:val="24"/>
        </w:rPr>
        <w:t xml:space="preserve"> Conservation units with records of occurrence of </w:t>
      </w:r>
      <w:r>
        <w:rPr>
          <w:rFonts w:ascii="Times New Roman" w:eastAsia="Times New Roman" w:hAnsi="Times New Roman" w:cs="Times New Roman"/>
          <w:i/>
          <w:color w:val="000000"/>
          <w:sz w:val="24"/>
          <w:szCs w:val="24"/>
        </w:rPr>
        <w:t xml:space="preserve">Allobates olfersioides, </w:t>
      </w:r>
      <w:r>
        <w:rPr>
          <w:rFonts w:ascii="Times New Roman" w:eastAsia="Times New Roman" w:hAnsi="Times New Roman" w:cs="Times New Roman"/>
          <w:color w:val="000000"/>
          <w:sz w:val="24"/>
          <w:szCs w:val="24"/>
        </w:rPr>
        <w:t>with information on the category of the conservation units, the number of records in that conservation units, the name of the conservation units and the state where it is located.</w:t>
      </w:r>
    </w:p>
    <w:p w14:paraId="6B0881AD" w14:textId="77777777" w:rsidR="00A16414" w:rsidRDefault="00A16414">
      <w:pPr>
        <w:rPr>
          <w:sz w:val="14"/>
          <w:szCs w:val="14"/>
        </w:rPr>
      </w:pPr>
    </w:p>
    <w:tbl>
      <w:tblPr>
        <w:tblStyle w:val="2"/>
        <w:tblW w:w="81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0"/>
        <w:gridCol w:w="1590"/>
        <w:gridCol w:w="1590"/>
        <w:gridCol w:w="1590"/>
        <w:gridCol w:w="1740"/>
      </w:tblGrid>
      <w:tr w:rsidR="00A16414" w14:paraId="74FEBDDE" w14:textId="77777777">
        <w:trPr>
          <w:trHeight w:val="780"/>
        </w:trPr>
        <w:tc>
          <w:tcPr>
            <w:tcW w:w="1590" w:type="dxa"/>
            <w:tcBorders>
              <w:top w:val="single" w:sz="10" w:space="0" w:color="666666"/>
              <w:left w:val="nil"/>
              <w:bottom w:val="single" w:sz="10" w:space="0" w:color="666666"/>
              <w:right w:val="nil"/>
            </w:tcBorders>
            <w:shd w:val="clear" w:color="auto" w:fill="FFFFFF"/>
            <w:tcMar>
              <w:top w:w="0" w:type="dxa"/>
              <w:left w:w="0" w:type="dxa"/>
              <w:bottom w:w="0" w:type="dxa"/>
              <w:right w:w="0" w:type="dxa"/>
            </w:tcMar>
          </w:tcPr>
          <w:p w14:paraId="4063C900"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State</w:t>
            </w:r>
          </w:p>
        </w:tc>
        <w:tc>
          <w:tcPr>
            <w:tcW w:w="1590" w:type="dxa"/>
            <w:tcBorders>
              <w:top w:val="single" w:sz="10" w:space="0" w:color="666666"/>
              <w:left w:val="nil"/>
              <w:bottom w:val="single" w:sz="10" w:space="0" w:color="666666"/>
              <w:right w:val="nil"/>
            </w:tcBorders>
            <w:shd w:val="clear" w:color="auto" w:fill="FFFFFF"/>
            <w:tcMar>
              <w:top w:w="0" w:type="dxa"/>
              <w:left w:w="0" w:type="dxa"/>
              <w:bottom w:w="0" w:type="dxa"/>
              <w:right w:w="0" w:type="dxa"/>
            </w:tcMar>
          </w:tcPr>
          <w:p w14:paraId="4F22E848"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Municipality</w:t>
            </w:r>
          </w:p>
        </w:tc>
        <w:tc>
          <w:tcPr>
            <w:tcW w:w="1590" w:type="dxa"/>
            <w:tcBorders>
              <w:top w:val="single" w:sz="10" w:space="0" w:color="666666"/>
              <w:left w:val="nil"/>
              <w:bottom w:val="single" w:sz="10" w:space="0" w:color="666666"/>
              <w:right w:val="nil"/>
            </w:tcBorders>
            <w:shd w:val="clear" w:color="auto" w:fill="FFFFFF"/>
            <w:tcMar>
              <w:top w:w="0" w:type="dxa"/>
              <w:left w:w="0" w:type="dxa"/>
              <w:bottom w:w="0" w:type="dxa"/>
              <w:right w:w="0" w:type="dxa"/>
            </w:tcMar>
          </w:tcPr>
          <w:p w14:paraId="0935DF7C"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Source</w:t>
            </w:r>
          </w:p>
        </w:tc>
        <w:tc>
          <w:tcPr>
            <w:tcW w:w="1590" w:type="dxa"/>
            <w:tcBorders>
              <w:top w:val="single" w:sz="10" w:space="0" w:color="666666"/>
              <w:left w:val="nil"/>
              <w:bottom w:val="single" w:sz="10" w:space="0" w:color="666666"/>
              <w:right w:val="nil"/>
            </w:tcBorders>
            <w:shd w:val="clear" w:color="auto" w:fill="FFFFFF"/>
            <w:tcMar>
              <w:top w:w="0" w:type="dxa"/>
              <w:left w:w="0" w:type="dxa"/>
              <w:bottom w:w="0" w:type="dxa"/>
              <w:right w:w="0" w:type="dxa"/>
            </w:tcMar>
          </w:tcPr>
          <w:p w14:paraId="72CB5CE7"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Thinned</w:t>
            </w:r>
          </w:p>
        </w:tc>
        <w:tc>
          <w:tcPr>
            <w:tcW w:w="1740" w:type="dxa"/>
            <w:tcBorders>
              <w:top w:val="single" w:sz="10" w:space="0" w:color="666666"/>
              <w:left w:val="nil"/>
              <w:bottom w:val="single" w:sz="10" w:space="0" w:color="666666"/>
              <w:right w:val="nil"/>
            </w:tcBorders>
            <w:shd w:val="clear" w:color="auto" w:fill="FFFFFF"/>
            <w:tcMar>
              <w:top w:w="0" w:type="dxa"/>
              <w:left w:w="0" w:type="dxa"/>
              <w:bottom w:w="0" w:type="dxa"/>
              <w:right w:w="0" w:type="dxa"/>
            </w:tcMar>
          </w:tcPr>
          <w:p w14:paraId="7EB80758"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Conservation Unity</w:t>
            </w:r>
          </w:p>
        </w:tc>
      </w:tr>
      <w:tr w:rsidR="00A16414" w:rsidRPr="003E2B79" w14:paraId="7FE17F94" w14:textId="77777777">
        <w:trPr>
          <w:trHeight w:val="1590"/>
        </w:trPr>
        <w:tc>
          <w:tcPr>
            <w:tcW w:w="1590" w:type="dxa"/>
            <w:tcBorders>
              <w:top w:val="nil"/>
              <w:left w:val="nil"/>
              <w:bottom w:val="nil"/>
              <w:right w:val="nil"/>
            </w:tcBorders>
            <w:shd w:val="clear" w:color="auto" w:fill="FFFFFF"/>
            <w:tcMar>
              <w:top w:w="0" w:type="dxa"/>
              <w:left w:w="0" w:type="dxa"/>
              <w:bottom w:w="0" w:type="dxa"/>
              <w:right w:w="0" w:type="dxa"/>
            </w:tcMar>
          </w:tcPr>
          <w:p w14:paraId="6BC6D413"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Bahia</w:t>
            </w:r>
          </w:p>
        </w:tc>
        <w:tc>
          <w:tcPr>
            <w:tcW w:w="1590" w:type="dxa"/>
            <w:tcBorders>
              <w:top w:val="nil"/>
              <w:left w:val="nil"/>
              <w:bottom w:val="nil"/>
              <w:right w:val="nil"/>
            </w:tcBorders>
            <w:shd w:val="clear" w:color="auto" w:fill="FFFFFF"/>
            <w:tcMar>
              <w:top w:w="0" w:type="dxa"/>
              <w:left w:w="0" w:type="dxa"/>
              <w:bottom w:w="0" w:type="dxa"/>
              <w:right w:w="0" w:type="dxa"/>
            </w:tcMar>
          </w:tcPr>
          <w:p w14:paraId="45C2C26E"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Itacaré</w:t>
            </w:r>
          </w:p>
        </w:tc>
        <w:tc>
          <w:tcPr>
            <w:tcW w:w="1590" w:type="dxa"/>
            <w:tcBorders>
              <w:top w:val="nil"/>
              <w:left w:val="nil"/>
              <w:bottom w:val="nil"/>
              <w:right w:val="nil"/>
            </w:tcBorders>
            <w:shd w:val="clear" w:color="auto" w:fill="FFFFFF"/>
            <w:tcMar>
              <w:top w:w="0" w:type="dxa"/>
              <w:left w:w="0" w:type="dxa"/>
              <w:bottom w:w="0" w:type="dxa"/>
              <w:right w:w="0" w:type="dxa"/>
            </w:tcMar>
          </w:tcPr>
          <w:p w14:paraId="5BA9D498"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GBIF</w:t>
            </w:r>
          </w:p>
        </w:tc>
        <w:tc>
          <w:tcPr>
            <w:tcW w:w="1590" w:type="dxa"/>
            <w:tcBorders>
              <w:top w:val="nil"/>
              <w:left w:val="nil"/>
              <w:bottom w:val="nil"/>
              <w:right w:val="nil"/>
            </w:tcBorders>
            <w:shd w:val="clear" w:color="auto" w:fill="FFFFFF"/>
            <w:tcMar>
              <w:top w:w="0" w:type="dxa"/>
              <w:left w:w="0" w:type="dxa"/>
              <w:bottom w:w="0" w:type="dxa"/>
              <w:right w:w="0" w:type="dxa"/>
            </w:tcMar>
          </w:tcPr>
          <w:p w14:paraId="1D4DB4DF"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40" w:type="dxa"/>
            <w:tcBorders>
              <w:top w:val="nil"/>
              <w:left w:val="nil"/>
              <w:bottom w:val="nil"/>
              <w:right w:val="nil"/>
            </w:tcBorders>
            <w:shd w:val="clear" w:color="auto" w:fill="FFFFFF"/>
            <w:tcMar>
              <w:top w:w="0" w:type="dxa"/>
              <w:left w:w="0" w:type="dxa"/>
              <w:bottom w:w="0" w:type="dxa"/>
              <w:right w:w="0" w:type="dxa"/>
            </w:tcMar>
          </w:tcPr>
          <w:p w14:paraId="492086D5" w14:textId="77777777" w:rsidR="00A16414" w:rsidRPr="00782F54" w:rsidRDefault="00AF1AE6">
            <w:pPr>
              <w:spacing w:before="100" w:after="100"/>
              <w:ind w:left="100" w:right="100"/>
              <w:jc w:val="center"/>
              <w:rPr>
                <w:rFonts w:ascii="Times New Roman" w:eastAsia="Times New Roman" w:hAnsi="Times New Roman" w:cs="Times New Roman"/>
                <w:sz w:val="24"/>
                <w:szCs w:val="24"/>
                <w:lang w:val="pt-BR"/>
              </w:rPr>
            </w:pPr>
            <w:r w:rsidRPr="00782F54">
              <w:rPr>
                <w:rFonts w:ascii="Times New Roman" w:eastAsia="Times New Roman" w:hAnsi="Times New Roman" w:cs="Times New Roman"/>
                <w:sz w:val="24"/>
                <w:szCs w:val="24"/>
                <w:lang w:val="pt-BR"/>
              </w:rPr>
              <w:t xml:space="preserve">Costa de Itacaré/ Serra Grande Environmental </w:t>
            </w:r>
            <w:proofErr w:type="spellStart"/>
            <w:r w:rsidRPr="00782F54">
              <w:rPr>
                <w:rFonts w:ascii="Times New Roman" w:eastAsia="Times New Roman" w:hAnsi="Times New Roman" w:cs="Times New Roman"/>
                <w:sz w:val="24"/>
                <w:szCs w:val="24"/>
                <w:lang w:val="pt-BR"/>
              </w:rPr>
              <w:t>Protection</w:t>
            </w:r>
            <w:proofErr w:type="spellEnd"/>
            <w:r w:rsidRPr="00782F54">
              <w:rPr>
                <w:rFonts w:ascii="Times New Roman" w:eastAsia="Times New Roman" w:hAnsi="Times New Roman" w:cs="Times New Roman"/>
                <w:sz w:val="24"/>
                <w:szCs w:val="24"/>
                <w:lang w:val="pt-BR"/>
              </w:rPr>
              <w:t xml:space="preserve"> Area</w:t>
            </w:r>
          </w:p>
        </w:tc>
      </w:tr>
      <w:tr w:rsidR="00A16414" w14:paraId="2D8D7992" w14:textId="77777777">
        <w:trPr>
          <w:trHeight w:val="750"/>
        </w:trPr>
        <w:tc>
          <w:tcPr>
            <w:tcW w:w="1590" w:type="dxa"/>
            <w:tcBorders>
              <w:top w:val="nil"/>
              <w:left w:val="nil"/>
              <w:bottom w:val="nil"/>
              <w:right w:val="nil"/>
            </w:tcBorders>
            <w:shd w:val="clear" w:color="auto" w:fill="FFFFFF"/>
            <w:tcMar>
              <w:top w:w="0" w:type="dxa"/>
              <w:left w:w="0" w:type="dxa"/>
              <w:bottom w:w="0" w:type="dxa"/>
              <w:right w:w="0" w:type="dxa"/>
            </w:tcMar>
          </w:tcPr>
          <w:p w14:paraId="08E847AE"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Bahia</w:t>
            </w:r>
          </w:p>
        </w:tc>
        <w:tc>
          <w:tcPr>
            <w:tcW w:w="1590" w:type="dxa"/>
            <w:tcBorders>
              <w:top w:val="nil"/>
              <w:left w:val="nil"/>
              <w:bottom w:val="nil"/>
              <w:right w:val="nil"/>
            </w:tcBorders>
            <w:shd w:val="clear" w:color="auto" w:fill="FFFFFF"/>
            <w:tcMar>
              <w:top w:w="0" w:type="dxa"/>
              <w:left w:w="0" w:type="dxa"/>
              <w:bottom w:w="0" w:type="dxa"/>
              <w:right w:w="0" w:type="dxa"/>
            </w:tcMar>
          </w:tcPr>
          <w:p w14:paraId="52129BE0"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Itamaraju</w:t>
            </w:r>
            <w:proofErr w:type="spellEnd"/>
          </w:p>
        </w:tc>
        <w:tc>
          <w:tcPr>
            <w:tcW w:w="1590" w:type="dxa"/>
            <w:tcBorders>
              <w:top w:val="nil"/>
              <w:left w:val="nil"/>
              <w:bottom w:val="nil"/>
              <w:right w:val="nil"/>
            </w:tcBorders>
            <w:shd w:val="clear" w:color="auto" w:fill="FFFFFF"/>
            <w:tcMar>
              <w:top w:w="0" w:type="dxa"/>
              <w:left w:w="0" w:type="dxa"/>
              <w:bottom w:w="0" w:type="dxa"/>
              <w:right w:w="0" w:type="dxa"/>
            </w:tcMar>
          </w:tcPr>
          <w:p w14:paraId="2EF2CD06"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SiBBR</w:t>
            </w:r>
            <w:proofErr w:type="spellEnd"/>
          </w:p>
        </w:tc>
        <w:tc>
          <w:tcPr>
            <w:tcW w:w="1590" w:type="dxa"/>
            <w:tcBorders>
              <w:top w:val="nil"/>
              <w:left w:val="nil"/>
              <w:bottom w:val="nil"/>
              <w:right w:val="nil"/>
            </w:tcBorders>
            <w:shd w:val="clear" w:color="auto" w:fill="FFFFFF"/>
            <w:tcMar>
              <w:top w:w="0" w:type="dxa"/>
              <w:left w:w="0" w:type="dxa"/>
              <w:bottom w:w="0" w:type="dxa"/>
              <w:right w:w="0" w:type="dxa"/>
            </w:tcMar>
          </w:tcPr>
          <w:p w14:paraId="33B02131"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0" w:type="dxa"/>
            <w:tcBorders>
              <w:top w:val="nil"/>
              <w:left w:val="nil"/>
              <w:bottom w:val="nil"/>
              <w:right w:val="nil"/>
            </w:tcBorders>
            <w:shd w:val="clear" w:color="auto" w:fill="FFFFFF"/>
            <w:tcMar>
              <w:top w:w="0" w:type="dxa"/>
              <w:left w:w="0" w:type="dxa"/>
              <w:bottom w:w="0" w:type="dxa"/>
              <w:right w:w="0" w:type="dxa"/>
            </w:tcMar>
          </w:tcPr>
          <w:p w14:paraId="06F62F9E"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Descobrimento</w:t>
            </w:r>
            <w:proofErr w:type="spellEnd"/>
            <w:r>
              <w:rPr>
                <w:rFonts w:ascii="Times New Roman" w:eastAsia="Times New Roman" w:hAnsi="Times New Roman" w:cs="Times New Roman"/>
                <w:sz w:val="24"/>
                <w:szCs w:val="24"/>
              </w:rPr>
              <w:t xml:space="preserve"> National Park</w:t>
            </w:r>
          </w:p>
        </w:tc>
      </w:tr>
      <w:tr w:rsidR="00A16414" w14:paraId="4A5264DC" w14:textId="77777777">
        <w:trPr>
          <w:trHeight w:val="750"/>
        </w:trPr>
        <w:tc>
          <w:tcPr>
            <w:tcW w:w="1590" w:type="dxa"/>
            <w:tcBorders>
              <w:top w:val="nil"/>
              <w:left w:val="nil"/>
              <w:bottom w:val="nil"/>
              <w:right w:val="nil"/>
            </w:tcBorders>
            <w:shd w:val="clear" w:color="auto" w:fill="FFFFFF"/>
            <w:tcMar>
              <w:top w:w="0" w:type="dxa"/>
              <w:left w:w="0" w:type="dxa"/>
              <w:bottom w:w="0" w:type="dxa"/>
              <w:right w:w="0" w:type="dxa"/>
            </w:tcMar>
          </w:tcPr>
          <w:p w14:paraId="277DA038"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Bahia</w:t>
            </w:r>
          </w:p>
        </w:tc>
        <w:tc>
          <w:tcPr>
            <w:tcW w:w="1590" w:type="dxa"/>
            <w:tcBorders>
              <w:top w:val="nil"/>
              <w:left w:val="nil"/>
              <w:bottom w:val="nil"/>
              <w:right w:val="nil"/>
            </w:tcBorders>
            <w:shd w:val="clear" w:color="auto" w:fill="FFFFFF"/>
            <w:tcMar>
              <w:top w:w="0" w:type="dxa"/>
              <w:left w:w="0" w:type="dxa"/>
              <w:bottom w:w="0" w:type="dxa"/>
              <w:right w:w="0" w:type="dxa"/>
            </w:tcMar>
          </w:tcPr>
          <w:p w14:paraId="19785771"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Una</w:t>
            </w:r>
          </w:p>
        </w:tc>
        <w:tc>
          <w:tcPr>
            <w:tcW w:w="1590" w:type="dxa"/>
            <w:tcBorders>
              <w:top w:val="nil"/>
              <w:left w:val="nil"/>
              <w:bottom w:val="nil"/>
              <w:right w:val="nil"/>
            </w:tcBorders>
            <w:shd w:val="clear" w:color="auto" w:fill="FFFFFF"/>
            <w:tcMar>
              <w:top w:w="0" w:type="dxa"/>
              <w:left w:w="0" w:type="dxa"/>
              <w:bottom w:w="0" w:type="dxa"/>
              <w:right w:w="0" w:type="dxa"/>
            </w:tcMar>
          </w:tcPr>
          <w:p w14:paraId="38BF4E63"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SiBBR</w:t>
            </w:r>
            <w:proofErr w:type="spellEnd"/>
          </w:p>
        </w:tc>
        <w:tc>
          <w:tcPr>
            <w:tcW w:w="1590" w:type="dxa"/>
            <w:tcBorders>
              <w:top w:val="nil"/>
              <w:left w:val="nil"/>
              <w:bottom w:val="nil"/>
              <w:right w:val="nil"/>
            </w:tcBorders>
            <w:shd w:val="clear" w:color="auto" w:fill="FFFFFF"/>
            <w:tcMar>
              <w:top w:w="0" w:type="dxa"/>
              <w:left w:w="0" w:type="dxa"/>
              <w:bottom w:w="0" w:type="dxa"/>
              <w:right w:w="0" w:type="dxa"/>
            </w:tcMar>
          </w:tcPr>
          <w:p w14:paraId="1E2EF89E"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40" w:type="dxa"/>
            <w:tcBorders>
              <w:top w:val="nil"/>
              <w:left w:val="nil"/>
              <w:bottom w:val="nil"/>
              <w:right w:val="nil"/>
            </w:tcBorders>
            <w:shd w:val="clear" w:color="auto" w:fill="FFFFFF"/>
            <w:tcMar>
              <w:top w:w="0" w:type="dxa"/>
              <w:left w:w="0" w:type="dxa"/>
              <w:bottom w:w="0" w:type="dxa"/>
              <w:right w:w="0" w:type="dxa"/>
            </w:tcMar>
          </w:tcPr>
          <w:p w14:paraId="0B049846"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Una Biological Reserve</w:t>
            </w:r>
          </w:p>
        </w:tc>
      </w:tr>
      <w:tr w:rsidR="00A16414" w:rsidRPr="003E2B79" w14:paraId="4D433E90" w14:textId="77777777">
        <w:trPr>
          <w:trHeight w:val="1575"/>
        </w:trPr>
        <w:tc>
          <w:tcPr>
            <w:tcW w:w="1590" w:type="dxa"/>
            <w:tcBorders>
              <w:top w:val="nil"/>
              <w:left w:val="nil"/>
              <w:bottom w:val="nil"/>
              <w:right w:val="nil"/>
            </w:tcBorders>
            <w:shd w:val="clear" w:color="auto" w:fill="FFFFFF"/>
            <w:tcMar>
              <w:top w:w="0" w:type="dxa"/>
              <w:left w:w="0" w:type="dxa"/>
              <w:bottom w:w="0" w:type="dxa"/>
              <w:right w:w="0" w:type="dxa"/>
            </w:tcMar>
          </w:tcPr>
          <w:p w14:paraId="55F424F0"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Bahia</w:t>
            </w:r>
          </w:p>
        </w:tc>
        <w:tc>
          <w:tcPr>
            <w:tcW w:w="1590" w:type="dxa"/>
            <w:tcBorders>
              <w:top w:val="nil"/>
              <w:left w:val="nil"/>
              <w:bottom w:val="nil"/>
              <w:right w:val="nil"/>
            </w:tcBorders>
            <w:shd w:val="clear" w:color="auto" w:fill="FFFFFF"/>
            <w:tcMar>
              <w:top w:w="0" w:type="dxa"/>
              <w:left w:w="0" w:type="dxa"/>
              <w:bottom w:w="0" w:type="dxa"/>
              <w:right w:w="0" w:type="dxa"/>
            </w:tcMar>
          </w:tcPr>
          <w:p w14:paraId="1239DCF0"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Itacaré</w:t>
            </w:r>
          </w:p>
        </w:tc>
        <w:tc>
          <w:tcPr>
            <w:tcW w:w="1590" w:type="dxa"/>
            <w:tcBorders>
              <w:top w:val="nil"/>
              <w:left w:val="nil"/>
              <w:bottom w:val="nil"/>
              <w:right w:val="nil"/>
            </w:tcBorders>
            <w:shd w:val="clear" w:color="auto" w:fill="FFFFFF"/>
            <w:tcMar>
              <w:top w:w="0" w:type="dxa"/>
              <w:left w:w="0" w:type="dxa"/>
              <w:bottom w:w="0" w:type="dxa"/>
              <w:right w:w="0" w:type="dxa"/>
            </w:tcMar>
          </w:tcPr>
          <w:p w14:paraId="50DD9D2E"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SiBBR</w:t>
            </w:r>
            <w:proofErr w:type="spellEnd"/>
          </w:p>
        </w:tc>
        <w:tc>
          <w:tcPr>
            <w:tcW w:w="1590" w:type="dxa"/>
            <w:tcBorders>
              <w:top w:val="nil"/>
              <w:left w:val="nil"/>
              <w:bottom w:val="nil"/>
              <w:right w:val="nil"/>
            </w:tcBorders>
            <w:shd w:val="clear" w:color="auto" w:fill="FFFFFF"/>
            <w:tcMar>
              <w:top w:w="0" w:type="dxa"/>
              <w:left w:w="0" w:type="dxa"/>
              <w:bottom w:w="0" w:type="dxa"/>
              <w:right w:w="0" w:type="dxa"/>
            </w:tcMar>
          </w:tcPr>
          <w:p w14:paraId="60E3DE2D"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0" w:type="dxa"/>
            <w:tcBorders>
              <w:top w:val="nil"/>
              <w:left w:val="nil"/>
              <w:bottom w:val="nil"/>
              <w:right w:val="nil"/>
            </w:tcBorders>
            <w:shd w:val="clear" w:color="auto" w:fill="FFFFFF"/>
            <w:tcMar>
              <w:top w:w="0" w:type="dxa"/>
              <w:left w:w="0" w:type="dxa"/>
              <w:bottom w:w="0" w:type="dxa"/>
              <w:right w:w="0" w:type="dxa"/>
            </w:tcMar>
          </w:tcPr>
          <w:p w14:paraId="20CF56D7" w14:textId="77777777" w:rsidR="00A16414" w:rsidRPr="00782F54" w:rsidRDefault="00AF1AE6">
            <w:pPr>
              <w:spacing w:before="100" w:after="100"/>
              <w:ind w:left="100" w:right="100"/>
              <w:jc w:val="center"/>
              <w:rPr>
                <w:rFonts w:ascii="Times New Roman" w:eastAsia="Times New Roman" w:hAnsi="Times New Roman" w:cs="Times New Roman"/>
                <w:sz w:val="24"/>
                <w:szCs w:val="24"/>
                <w:lang w:val="pt-BR"/>
              </w:rPr>
            </w:pPr>
            <w:r w:rsidRPr="00782F54">
              <w:rPr>
                <w:rFonts w:ascii="Times New Roman" w:eastAsia="Times New Roman" w:hAnsi="Times New Roman" w:cs="Times New Roman"/>
                <w:sz w:val="24"/>
                <w:szCs w:val="24"/>
                <w:lang w:val="pt-BR"/>
              </w:rPr>
              <w:t xml:space="preserve">Costa de Itacaré/ Serra Grande Environmental </w:t>
            </w:r>
            <w:proofErr w:type="spellStart"/>
            <w:r w:rsidRPr="00782F54">
              <w:rPr>
                <w:rFonts w:ascii="Times New Roman" w:eastAsia="Times New Roman" w:hAnsi="Times New Roman" w:cs="Times New Roman"/>
                <w:sz w:val="24"/>
                <w:szCs w:val="24"/>
                <w:lang w:val="pt-BR"/>
              </w:rPr>
              <w:t>Protection</w:t>
            </w:r>
            <w:proofErr w:type="spellEnd"/>
            <w:r w:rsidRPr="00782F54">
              <w:rPr>
                <w:rFonts w:ascii="Times New Roman" w:eastAsia="Times New Roman" w:hAnsi="Times New Roman" w:cs="Times New Roman"/>
                <w:sz w:val="24"/>
                <w:szCs w:val="24"/>
                <w:lang w:val="pt-BR"/>
              </w:rPr>
              <w:t xml:space="preserve"> Area</w:t>
            </w:r>
          </w:p>
        </w:tc>
      </w:tr>
      <w:tr w:rsidR="00A16414" w:rsidRPr="003E2B79" w14:paraId="3E465332" w14:textId="77777777">
        <w:trPr>
          <w:trHeight w:val="1575"/>
        </w:trPr>
        <w:tc>
          <w:tcPr>
            <w:tcW w:w="1590" w:type="dxa"/>
            <w:tcBorders>
              <w:top w:val="nil"/>
              <w:left w:val="nil"/>
              <w:bottom w:val="nil"/>
              <w:right w:val="nil"/>
            </w:tcBorders>
            <w:shd w:val="clear" w:color="auto" w:fill="FFFFFF"/>
            <w:tcMar>
              <w:top w:w="0" w:type="dxa"/>
              <w:left w:w="0" w:type="dxa"/>
              <w:bottom w:w="0" w:type="dxa"/>
              <w:right w:w="0" w:type="dxa"/>
            </w:tcMar>
          </w:tcPr>
          <w:p w14:paraId="27C3E697"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Bahia</w:t>
            </w:r>
          </w:p>
        </w:tc>
        <w:tc>
          <w:tcPr>
            <w:tcW w:w="1590" w:type="dxa"/>
            <w:tcBorders>
              <w:top w:val="nil"/>
              <w:left w:val="nil"/>
              <w:bottom w:val="nil"/>
              <w:right w:val="nil"/>
            </w:tcBorders>
            <w:shd w:val="clear" w:color="auto" w:fill="FFFFFF"/>
            <w:tcMar>
              <w:top w:w="0" w:type="dxa"/>
              <w:left w:w="0" w:type="dxa"/>
              <w:bottom w:w="0" w:type="dxa"/>
              <w:right w:w="0" w:type="dxa"/>
            </w:tcMar>
          </w:tcPr>
          <w:p w14:paraId="21720540"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Wenceslau</w:t>
            </w:r>
            <w:proofErr w:type="spellEnd"/>
            <w:r>
              <w:rPr>
                <w:rFonts w:ascii="Times New Roman" w:eastAsia="Times New Roman" w:hAnsi="Times New Roman" w:cs="Times New Roman"/>
                <w:sz w:val="24"/>
                <w:szCs w:val="24"/>
              </w:rPr>
              <w:t xml:space="preserve"> Guimarães</w:t>
            </w:r>
          </w:p>
        </w:tc>
        <w:tc>
          <w:tcPr>
            <w:tcW w:w="1590" w:type="dxa"/>
            <w:tcBorders>
              <w:top w:val="nil"/>
              <w:left w:val="nil"/>
              <w:bottom w:val="nil"/>
              <w:right w:val="nil"/>
            </w:tcBorders>
            <w:shd w:val="clear" w:color="auto" w:fill="FFFFFF"/>
            <w:tcMar>
              <w:top w:w="0" w:type="dxa"/>
              <w:left w:w="0" w:type="dxa"/>
              <w:bottom w:w="0" w:type="dxa"/>
              <w:right w:w="0" w:type="dxa"/>
            </w:tcMar>
          </w:tcPr>
          <w:p w14:paraId="2E402C49"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SiBBR</w:t>
            </w:r>
            <w:proofErr w:type="spellEnd"/>
          </w:p>
        </w:tc>
        <w:tc>
          <w:tcPr>
            <w:tcW w:w="1590" w:type="dxa"/>
            <w:tcBorders>
              <w:top w:val="nil"/>
              <w:left w:val="nil"/>
              <w:bottom w:val="nil"/>
              <w:right w:val="nil"/>
            </w:tcBorders>
            <w:shd w:val="clear" w:color="auto" w:fill="FFFFFF"/>
            <w:tcMar>
              <w:top w:w="0" w:type="dxa"/>
              <w:left w:w="0" w:type="dxa"/>
              <w:bottom w:w="0" w:type="dxa"/>
              <w:right w:w="0" w:type="dxa"/>
            </w:tcMar>
          </w:tcPr>
          <w:p w14:paraId="6EEFC3A9"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0" w:type="dxa"/>
            <w:tcBorders>
              <w:top w:val="nil"/>
              <w:left w:val="nil"/>
              <w:bottom w:val="nil"/>
              <w:right w:val="nil"/>
            </w:tcBorders>
            <w:shd w:val="clear" w:color="auto" w:fill="FFFFFF"/>
            <w:tcMar>
              <w:top w:w="0" w:type="dxa"/>
              <w:left w:w="0" w:type="dxa"/>
              <w:bottom w:w="0" w:type="dxa"/>
              <w:right w:w="0" w:type="dxa"/>
            </w:tcMar>
          </w:tcPr>
          <w:p w14:paraId="7F320DBF" w14:textId="77777777" w:rsidR="00A16414" w:rsidRPr="00782F54" w:rsidRDefault="00AF1AE6">
            <w:pPr>
              <w:spacing w:before="100" w:after="100"/>
              <w:ind w:left="100" w:right="100"/>
              <w:jc w:val="center"/>
              <w:rPr>
                <w:rFonts w:ascii="Times New Roman" w:eastAsia="Times New Roman" w:hAnsi="Times New Roman" w:cs="Times New Roman"/>
                <w:sz w:val="24"/>
                <w:szCs w:val="24"/>
                <w:lang w:val="pt-BR"/>
              </w:rPr>
            </w:pPr>
            <w:r w:rsidRPr="00782F54">
              <w:rPr>
                <w:rFonts w:ascii="Times New Roman" w:eastAsia="Times New Roman" w:hAnsi="Times New Roman" w:cs="Times New Roman"/>
                <w:sz w:val="24"/>
                <w:szCs w:val="24"/>
                <w:lang w:val="pt-BR"/>
              </w:rPr>
              <w:t xml:space="preserve">Caminhos ecológicos da Boa esperança Environmental </w:t>
            </w:r>
            <w:proofErr w:type="spellStart"/>
            <w:r w:rsidRPr="00782F54">
              <w:rPr>
                <w:rFonts w:ascii="Times New Roman" w:eastAsia="Times New Roman" w:hAnsi="Times New Roman" w:cs="Times New Roman"/>
                <w:sz w:val="24"/>
                <w:szCs w:val="24"/>
                <w:lang w:val="pt-BR"/>
              </w:rPr>
              <w:t>Protection</w:t>
            </w:r>
            <w:proofErr w:type="spellEnd"/>
            <w:r w:rsidRPr="00782F54">
              <w:rPr>
                <w:rFonts w:ascii="Times New Roman" w:eastAsia="Times New Roman" w:hAnsi="Times New Roman" w:cs="Times New Roman"/>
                <w:sz w:val="24"/>
                <w:szCs w:val="24"/>
                <w:lang w:val="pt-BR"/>
              </w:rPr>
              <w:t xml:space="preserve"> Area</w:t>
            </w:r>
          </w:p>
        </w:tc>
      </w:tr>
      <w:tr w:rsidR="00A16414" w:rsidRPr="003E2B79" w14:paraId="6DAF96DA" w14:textId="77777777">
        <w:trPr>
          <w:trHeight w:val="1305"/>
        </w:trPr>
        <w:tc>
          <w:tcPr>
            <w:tcW w:w="1590" w:type="dxa"/>
            <w:tcBorders>
              <w:top w:val="nil"/>
              <w:left w:val="nil"/>
              <w:bottom w:val="nil"/>
              <w:right w:val="nil"/>
            </w:tcBorders>
            <w:shd w:val="clear" w:color="auto" w:fill="FFFFFF"/>
            <w:tcMar>
              <w:top w:w="0" w:type="dxa"/>
              <w:left w:w="0" w:type="dxa"/>
              <w:bottom w:w="0" w:type="dxa"/>
              <w:right w:w="0" w:type="dxa"/>
            </w:tcMar>
          </w:tcPr>
          <w:p w14:paraId="2AF273EA"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Alagoas</w:t>
            </w:r>
          </w:p>
        </w:tc>
        <w:tc>
          <w:tcPr>
            <w:tcW w:w="1590" w:type="dxa"/>
            <w:tcBorders>
              <w:top w:val="nil"/>
              <w:left w:val="nil"/>
              <w:bottom w:val="nil"/>
              <w:right w:val="nil"/>
            </w:tcBorders>
            <w:shd w:val="clear" w:color="auto" w:fill="FFFFFF"/>
            <w:tcMar>
              <w:top w:w="0" w:type="dxa"/>
              <w:left w:w="0" w:type="dxa"/>
              <w:bottom w:w="0" w:type="dxa"/>
              <w:right w:w="0" w:type="dxa"/>
            </w:tcMar>
          </w:tcPr>
          <w:p w14:paraId="3255AE2D"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Maceió</w:t>
            </w:r>
            <w:proofErr w:type="spellEnd"/>
          </w:p>
        </w:tc>
        <w:tc>
          <w:tcPr>
            <w:tcW w:w="1590" w:type="dxa"/>
            <w:tcBorders>
              <w:top w:val="nil"/>
              <w:left w:val="nil"/>
              <w:bottom w:val="nil"/>
              <w:right w:val="nil"/>
            </w:tcBorders>
            <w:shd w:val="clear" w:color="auto" w:fill="FFFFFF"/>
            <w:tcMar>
              <w:top w:w="0" w:type="dxa"/>
              <w:left w:w="0" w:type="dxa"/>
              <w:bottom w:w="0" w:type="dxa"/>
              <w:right w:w="0" w:type="dxa"/>
            </w:tcMar>
          </w:tcPr>
          <w:p w14:paraId="1C07C9D8"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Dubeux</w:t>
            </w:r>
            <w:proofErr w:type="spellEnd"/>
            <w:r>
              <w:rPr>
                <w:rFonts w:ascii="Times New Roman" w:eastAsia="Times New Roman" w:hAnsi="Times New Roman" w:cs="Times New Roman"/>
                <w:sz w:val="24"/>
                <w:szCs w:val="24"/>
              </w:rPr>
              <w:t xml:space="preserve"> et al. 2020</w:t>
            </w:r>
          </w:p>
        </w:tc>
        <w:tc>
          <w:tcPr>
            <w:tcW w:w="1590" w:type="dxa"/>
            <w:tcBorders>
              <w:top w:val="nil"/>
              <w:left w:val="nil"/>
              <w:bottom w:val="nil"/>
              <w:right w:val="nil"/>
            </w:tcBorders>
            <w:shd w:val="clear" w:color="auto" w:fill="FFFFFF"/>
            <w:tcMar>
              <w:top w:w="0" w:type="dxa"/>
              <w:left w:w="0" w:type="dxa"/>
              <w:bottom w:w="0" w:type="dxa"/>
              <w:right w:w="0" w:type="dxa"/>
            </w:tcMar>
          </w:tcPr>
          <w:p w14:paraId="71D7209C"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0" w:type="dxa"/>
            <w:tcBorders>
              <w:top w:val="nil"/>
              <w:left w:val="nil"/>
              <w:bottom w:val="nil"/>
              <w:right w:val="nil"/>
            </w:tcBorders>
            <w:shd w:val="clear" w:color="auto" w:fill="FFFFFF"/>
            <w:tcMar>
              <w:top w:w="0" w:type="dxa"/>
              <w:left w:w="0" w:type="dxa"/>
              <w:bottom w:w="0" w:type="dxa"/>
              <w:right w:w="0" w:type="dxa"/>
            </w:tcMar>
          </w:tcPr>
          <w:p w14:paraId="650AE2E7" w14:textId="77777777" w:rsidR="00A16414" w:rsidRPr="00782F54" w:rsidRDefault="00AF1AE6">
            <w:pPr>
              <w:spacing w:before="100" w:after="100"/>
              <w:ind w:left="100" w:right="100"/>
              <w:jc w:val="center"/>
              <w:rPr>
                <w:rFonts w:ascii="Times New Roman" w:eastAsia="Times New Roman" w:hAnsi="Times New Roman" w:cs="Times New Roman"/>
                <w:sz w:val="24"/>
                <w:szCs w:val="24"/>
                <w:lang w:val="pt-BR"/>
              </w:rPr>
            </w:pPr>
            <w:r w:rsidRPr="00782F54">
              <w:rPr>
                <w:rFonts w:ascii="Times New Roman" w:eastAsia="Times New Roman" w:hAnsi="Times New Roman" w:cs="Times New Roman"/>
                <w:sz w:val="24"/>
                <w:szCs w:val="24"/>
                <w:lang w:val="pt-BR"/>
              </w:rPr>
              <w:t xml:space="preserve">Catolé e Fernão Velho Environmental </w:t>
            </w:r>
            <w:proofErr w:type="spellStart"/>
            <w:r w:rsidRPr="00782F54">
              <w:rPr>
                <w:rFonts w:ascii="Times New Roman" w:eastAsia="Times New Roman" w:hAnsi="Times New Roman" w:cs="Times New Roman"/>
                <w:sz w:val="24"/>
                <w:szCs w:val="24"/>
                <w:lang w:val="pt-BR"/>
              </w:rPr>
              <w:t>Protection</w:t>
            </w:r>
            <w:proofErr w:type="spellEnd"/>
            <w:r w:rsidRPr="00782F54">
              <w:rPr>
                <w:rFonts w:ascii="Times New Roman" w:eastAsia="Times New Roman" w:hAnsi="Times New Roman" w:cs="Times New Roman"/>
                <w:sz w:val="24"/>
                <w:szCs w:val="24"/>
                <w:lang w:val="pt-BR"/>
              </w:rPr>
              <w:t xml:space="preserve"> Area</w:t>
            </w:r>
          </w:p>
        </w:tc>
      </w:tr>
      <w:tr w:rsidR="00A16414" w:rsidRPr="003E2B79" w14:paraId="18F49D6F" w14:textId="77777777">
        <w:trPr>
          <w:trHeight w:val="1035"/>
        </w:trPr>
        <w:tc>
          <w:tcPr>
            <w:tcW w:w="1590" w:type="dxa"/>
            <w:tcBorders>
              <w:top w:val="nil"/>
              <w:left w:val="nil"/>
              <w:bottom w:val="nil"/>
              <w:right w:val="nil"/>
            </w:tcBorders>
            <w:shd w:val="clear" w:color="auto" w:fill="FFFFFF"/>
            <w:tcMar>
              <w:top w:w="0" w:type="dxa"/>
              <w:left w:w="0" w:type="dxa"/>
              <w:bottom w:w="0" w:type="dxa"/>
              <w:right w:w="0" w:type="dxa"/>
            </w:tcMar>
          </w:tcPr>
          <w:p w14:paraId="043B085C"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Pernambuco</w:t>
            </w:r>
          </w:p>
        </w:tc>
        <w:tc>
          <w:tcPr>
            <w:tcW w:w="1590" w:type="dxa"/>
            <w:tcBorders>
              <w:top w:val="nil"/>
              <w:left w:val="nil"/>
              <w:bottom w:val="nil"/>
              <w:right w:val="nil"/>
            </w:tcBorders>
            <w:shd w:val="clear" w:color="auto" w:fill="FFFFFF"/>
            <w:tcMar>
              <w:top w:w="0" w:type="dxa"/>
              <w:left w:w="0" w:type="dxa"/>
              <w:bottom w:w="0" w:type="dxa"/>
              <w:right w:w="0" w:type="dxa"/>
            </w:tcMar>
          </w:tcPr>
          <w:p w14:paraId="67BC58E8"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Timbaúba</w:t>
            </w:r>
            <w:proofErr w:type="spellEnd"/>
          </w:p>
        </w:tc>
        <w:tc>
          <w:tcPr>
            <w:tcW w:w="1590" w:type="dxa"/>
            <w:tcBorders>
              <w:top w:val="nil"/>
              <w:left w:val="nil"/>
              <w:bottom w:val="nil"/>
              <w:right w:val="nil"/>
            </w:tcBorders>
            <w:shd w:val="clear" w:color="auto" w:fill="FFFFFF"/>
            <w:tcMar>
              <w:top w:w="0" w:type="dxa"/>
              <w:left w:w="0" w:type="dxa"/>
              <w:bottom w:w="0" w:type="dxa"/>
              <w:right w:w="0" w:type="dxa"/>
            </w:tcMar>
          </w:tcPr>
          <w:p w14:paraId="3FABB1EB"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Oliveira et al. 2021</w:t>
            </w:r>
          </w:p>
        </w:tc>
        <w:tc>
          <w:tcPr>
            <w:tcW w:w="1590" w:type="dxa"/>
            <w:tcBorders>
              <w:top w:val="nil"/>
              <w:left w:val="nil"/>
              <w:bottom w:val="nil"/>
              <w:right w:val="nil"/>
            </w:tcBorders>
            <w:shd w:val="clear" w:color="auto" w:fill="FFFFFF"/>
            <w:tcMar>
              <w:top w:w="0" w:type="dxa"/>
              <w:left w:w="0" w:type="dxa"/>
              <w:bottom w:w="0" w:type="dxa"/>
              <w:right w:w="0" w:type="dxa"/>
            </w:tcMar>
          </w:tcPr>
          <w:p w14:paraId="38D564F4"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0" w:type="dxa"/>
            <w:tcBorders>
              <w:top w:val="nil"/>
              <w:left w:val="nil"/>
              <w:bottom w:val="nil"/>
              <w:right w:val="nil"/>
            </w:tcBorders>
            <w:shd w:val="clear" w:color="auto" w:fill="FFFFFF"/>
            <w:tcMar>
              <w:top w:w="0" w:type="dxa"/>
              <w:left w:w="0" w:type="dxa"/>
              <w:bottom w:w="0" w:type="dxa"/>
              <w:right w:w="0" w:type="dxa"/>
            </w:tcMar>
          </w:tcPr>
          <w:p w14:paraId="6D8EC3A6" w14:textId="77777777" w:rsidR="00A16414" w:rsidRPr="00782F54" w:rsidRDefault="00AF1AE6">
            <w:pPr>
              <w:spacing w:before="100" w:after="100"/>
              <w:ind w:left="100" w:right="100"/>
              <w:jc w:val="center"/>
              <w:rPr>
                <w:rFonts w:ascii="Times New Roman" w:eastAsia="Times New Roman" w:hAnsi="Times New Roman" w:cs="Times New Roman"/>
                <w:sz w:val="24"/>
                <w:szCs w:val="24"/>
                <w:lang w:val="pt-BR"/>
              </w:rPr>
            </w:pPr>
            <w:proofErr w:type="spellStart"/>
            <w:r w:rsidRPr="00782F54">
              <w:rPr>
                <w:rFonts w:ascii="Times New Roman" w:eastAsia="Times New Roman" w:hAnsi="Times New Roman" w:cs="Times New Roman"/>
                <w:sz w:val="24"/>
                <w:szCs w:val="24"/>
                <w:lang w:val="pt-BR"/>
              </w:rPr>
              <w:t>Wildlife</w:t>
            </w:r>
            <w:proofErr w:type="spellEnd"/>
            <w:r w:rsidRPr="00782F54">
              <w:rPr>
                <w:rFonts w:ascii="Times New Roman" w:eastAsia="Times New Roman" w:hAnsi="Times New Roman" w:cs="Times New Roman"/>
                <w:sz w:val="24"/>
                <w:szCs w:val="24"/>
                <w:lang w:val="pt-BR"/>
              </w:rPr>
              <w:t xml:space="preserve"> Refuge Matas de Água Azul</w:t>
            </w:r>
          </w:p>
        </w:tc>
      </w:tr>
      <w:tr w:rsidR="00A16414" w14:paraId="5E264180" w14:textId="77777777">
        <w:trPr>
          <w:trHeight w:val="1590"/>
        </w:trPr>
        <w:tc>
          <w:tcPr>
            <w:tcW w:w="1590" w:type="dxa"/>
            <w:tcBorders>
              <w:top w:val="nil"/>
              <w:left w:val="nil"/>
              <w:bottom w:val="single" w:sz="10" w:space="0" w:color="666666"/>
              <w:right w:val="nil"/>
            </w:tcBorders>
            <w:shd w:val="clear" w:color="auto" w:fill="FFFFFF"/>
            <w:tcMar>
              <w:top w:w="0" w:type="dxa"/>
              <w:left w:w="0" w:type="dxa"/>
              <w:bottom w:w="0" w:type="dxa"/>
              <w:right w:w="0" w:type="dxa"/>
            </w:tcMar>
          </w:tcPr>
          <w:p w14:paraId="7B4874FA"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Bahia</w:t>
            </w:r>
          </w:p>
        </w:tc>
        <w:tc>
          <w:tcPr>
            <w:tcW w:w="1590" w:type="dxa"/>
            <w:tcBorders>
              <w:top w:val="nil"/>
              <w:left w:val="nil"/>
              <w:bottom w:val="single" w:sz="10" w:space="0" w:color="666666"/>
              <w:right w:val="nil"/>
            </w:tcBorders>
            <w:shd w:val="clear" w:color="auto" w:fill="FFFFFF"/>
            <w:tcMar>
              <w:top w:w="0" w:type="dxa"/>
              <w:left w:w="0" w:type="dxa"/>
              <w:bottom w:w="0" w:type="dxa"/>
              <w:right w:w="0" w:type="dxa"/>
            </w:tcMar>
          </w:tcPr>
          <w:p w14:paraId="25BC89DE" w14:textId="23E6889F"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Ilh</w:t>
            </w:r>
            <w:r w:rsidR="00130D99">
              <w:rPr>
                <w:rFonts w:ascii="Times New Roman" w:eastAsia="Times New Roman" w:hAnsi="Times New Roman" w:cs="Times New Roman"/>
                <w:sz w:val="24"/>
                <w:szCs w:val="24"/>
              </w:rPr>
              <w:t>é</w:t>
            </w:r>
            <w:r>
              <w:rPr>
                <w:rFonts w:ascii="Times New Roman" w:eastAsia="Times New Roman" w:hAnsi="Times New Roman" w:cs="Times New Roman"/>
                <w:sz w:val="24"/>
                <w:szCs w:val="24"/>
              </w:rPr>
              <w:t>us</w:t>
            </w:r>
          </w:p>
        </w:tc>
        <w:tc>
          <w:tcPr>
            <w:tcW w:w="1590" w:type="dxa"/>
            <w:tcBorders>
              <w:top w:val="nil"/>
              <w:left w:val="nil"/>
              <w:bottom w:val="single" w:sz="10" w:space="0" w:color="666666"/>
              <w:right w:val="nil"/>
            </w:tcBorders>
            <w:shd w:val="clear" w:color="auto" w:fill="FFFFFF"/>
            <w:tcMar>
              <w:top w:w="0" w:type="dxa"/>
              <w:left w:w="0" w:type="dxa"/>
              <w:bottom w:w="0" w:type="dxa"/>
              <w:right w:w="0" w:type="dxa"/>
            </w:tcMar>
          </w:tcPr>
          <w:p w14:paraId="4D01C49E"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SpeciesLink</w:t>
            </w:r>
            <w:proofErr w:type="spellEnd"/>
          </w:p>
        </w:tc>
        <w:tc>
          <w:tcPr>
            <w:tcW w:w="1590" w:type="dxa"/>
            <w:tcBorders>
              <w:top w:val="nil"/>
              <w:left w:val="nil"/>
              <w:bottom w:val="single" w:sz="10" w:space="0" w:color="666666"/>
              <w:right w:val="nil"/>
            </w:tcBorders>
            <w:shd w:val="clear" w:color="auto" w:fill="FFFFFF"/>
            <w:tcMar>
              <w:top w:w="0" w:type="dxa"/>
              <w:left w:w="0" w:type="dxa"/>
              <w:bottom w:w="0" w:type="dxa"/>
              <w:right w:w="0" w:type="dxa"/>
            </w:tcMar>
          </w:tcPr>
          <w:p w14:paraId="57E0B95D"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0" w:type="dxa"/>
            <w:tcBorders>
              <w:top w:val="nil"/>
              <w:left w:val="nil"/>
              <w:bottom w:val="single" w:sz="10" w:space="0" w:color="666666"/>
              <w:right w:val="nil"/>
            </w:tcBorders>
            <w:shd w:val="clear" w:color="auto" w:fill="FFFFFF"/>
            <w:tcMar>
              <w:top w:w="0" w:type="dxa"/>
              <w:left w:w="0" w:type="dxa"/>
              <w:bottom w:w="0" w:type="dxa"/>
              <w:right w:w="0" w:type="dxa"/>
            </w:tcMar>
          </w:tcPr>
          <w:p w14:paraId="63340810"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Private Reserve of Natural Heritage Fazenda Arte Verde</w:t>
            </w:r>
          </w:p>
        </w:tc>
      </w:tr>
    </w:tbl>
    <w:p w14:paraId="7CABB6B8" w14:textId="77777777" w:rsidR="00A16414" w:rsidRDefault="00AF1AE6">
      <w:r>
        <w:t xml:space="preserve"> </w:t>
      </w:r>
    </w:p>
    <w:p w14:paraId="628DAE46" w14:textId="77777777" w:rsidR="00A16414" w:rsidRDefault="00A16414"/>
    <w:p w14:paraId="70638FF7" w14:textId="77777777" w:rsidR="00A16414" w:rsidRDefault="00A16414"/>
    <w:p w14:paraId="3696DD15" w14:textId="77777777" w:rsidR="00A16414" w:rsidRDefault="00A16414"/>
    <w:p w14:paraId="54AC4D43" w14:textId="77777777" w:rsidR="00A16414" w:rsidRDefault="00A16414"/>
    <w:p w14:paraId="711CECFC" w14:textId="77777777" w:rsidR="00A16414" w:rsidRDefault="00A16414"/>
    <w:p w14:paraId="7DBC8417" w14:textId="77777777" w:rsidR="00A16414" w:rsidRDefault="00A16414"/>
    <w:p w14:paraId="442472FF" w14:textId="77777777" w:rsidR="00A16414" w:rsidRDefault="00A16414"/>
    <w:p w14:paraId="455C783A" w14:textId="77777777" w:rsidR="00A16414" w:rsidRDefault="00A16414"/>
    <w:p w14:paraId="077D2FE0" w14:textId="77777777" w:rsidR="00A16414" w:rsidRDefault="00A16414"/>
    <w:p w14:paraId="68A25FF1" w14:textId="77777777" w:rsidR="00A16414" w:rsidRDefault="00A16414"/>
    <w:p w14:paraId="02519988" w14:textId="77777777" w:rsidR="00A16414" w:rsidRDefault="00A16414">
      <w:pPr>
        <w:rPr>
          <w:rFonts w:ascii="Times New Roman" w:eastAsia="Times New Roman" w:hAnsi="Times New Roman" w:cs="Times New Roman"/>
          <w:sz w:val="24"/>
          <w:szCs w:val="24"/>
        </w:rPr>
      </w:pPr>
    </w:p>
    <w:p w14:paraId="0F7B9BB9" w14:textId="6556D2D6" w:rsidR="00A16414" w:rsidRDefault="007E4DC7">
      <w:pPr>
        <w:pBdr>
          <w:top w:val="nil"/>
          <w:left w:val="nil"/>
          <w:bottom w:val="nil"/>
          <w:right w:val="nil"/>
          <w:between w:val="nil"/>
        </w:pBdr>
        <w:spacing w:before="11"/>
        <w:jc w:val="center"/>
        <w:rPr>
          <w:color w:val="000000"/>
          <w:sz w:val="18"/>
          <w:szCs w:val="18"/>
        </w:rPr>
      </w:pPr>
      <w:r>
        <w:rPr>
          <w:noProof/>
          <w:color w:val="000000"/>
          <w:sz w:val="18"/>
          <w:szCs w:val="18"/>
        </w:rPr>
        <w:lastRenderedPageBreak/>
        <w:drawing>
          <wp:inline distT="0" distB="0" distL="0" distR="0" wp14:anchorId="4EE34624" wp14:editId="43F63CF5">
            <wp:extent cx="5741670" cy="5984454"/>
            <wp:effectExtent l="0" t="0" r="0" b="0"/>
            <wp:docPr id="211757904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79043" name="Imagem 2117579043"/>
                    <pic:cNvPicPr/>
                  </pic:nvPicPr>
                  <pic:blipFill rotWithShape="1">
                    <a:blip r:embed="rId18" cstate="print">
                      <a:extLst>
                        <a:ext uri="{28A0092B-C50C-407E-A947-70E740481C1C}">
                          <a14:useLocalDpi xmlns:a14="http://schemas.microsoft.com/office/drawing/2010/main" val="0"/>
                        </a:ext>
                      </a:extLst>
                    </a:blip>
                    <a:srcRect l="11634" r="11612"/>
                    <a:stretch/>
                  </pic:blipFill>
                  <pic:spPr bwMode="auto">
                    <a:xfrm>
                      <a:off x="0" y="0"/>
                      <a:ext cx="5754028" cy="5997334"/>
                    </a:xfrm>
                    <a:prstGeom prst="rect">
                      <a:avLst/>
                    </a:prstGeom>
                    <a:ln>
                      <a:noFill/>
                    </a:ln>
                    <a:extLst>
                      <a:ext uri="{53640926-AAD7-44D8-BBD7-CCE9431645EC}">
                        <a14:shadowObscured xmlns:a14="http://schemas.microsoft.com/office/drawing/2010/main"/>
                      </a:ext>
                    </a:extLst>
                  </pic:spPr>
                </pic:pic>
              </a:graphicData>
            </a:graphic>
          </wp:inline>
        </w:drawing>
      </w:r>
    </w:p>
    <w:p w14:paraId="1411CD39" w14:textId="7BC36BAC" w:rsidR="00A16414" w:rsidRPr="007E4DC7" w:rsidRDefault="007E4DC7">
      <w:pPr>
        <w:rPr>
          <w:rFonts w:ascii="Times New Roman" w:hAnsi="Times New Roman" w:cs="Times New Roman"/>
          <w:sz w:val="24"/>
          <w:szCs w:val="24"/>
        </w:rPr>
      </w:pPr>
      <w:r w:rsidRPr="007E4DC7">
        <w:rPr>
          <w:rFonts w:ascii="Times New Roman" w:eastAsia="Times New Roman" w:hAnsi="Times New Roman" w:cs="Times New Roman"/>
          <w:color w:val="000000"/>
          <w:sz w:val="24"/>
          <w:szCs w:val="24"/>
        </w:rPr>
        <w:t xml:space="preserve">Figure </w:t>
      </w:r>
      <w:r w:rsidRPr="007E4DC7">
        <w:rPr>
          <w:rFonts w:ascii="Times New Roman" w:eastAsia="Times New Roman" w:hAnsi="Times New Roman" w:cs="Times New Roman"/>
          <w:sz w:val="24"/>
          <w:szCs w:val="24"/>
        </w:rPr>
        <w:t>4</w:t>
      </w:r>
      <w:r w:rsidRPr="007E4DC7">
        <w:rPr>
          <w:rFonts w:ascii="Times New Roman" w:eastAsia="Times New Roman" w:hAnsi="Times New Roman" w:cs="Times New Roman"/>
          <w:color w:val="000000"/>
          <w:sz w:val="24"/>
          <w:szCs w:val="24"/>
        </w:rPr>
        <w:t xml:space="preserve">. </w:t>
      </w:r>
      <w:r w:rsidR="004E41EB">
        <w:rPr>
          <w:rFonts w:ascii="Times New Roman" w:eastAsia="Times New Roman" w:hAnsi="Times New Roman" w:cs="Times New Roman"/>
          <w:color w:val="000000"/>
          <w:sz w:val="24"/>
          <w:szCs w:val="24"/>
        </w:rPr>
        <w:t>Geographic range differences</w:t>
      </w:r>
      <w:r w:rsidRPr="007E4DC7">
        <w:rPr>
          <w:rFonts w:ascii="Times New Roman" w:eastAsia="Times New Roman" w:hAnsi="Times New Roman" w:cs="Times New Roman"/>
          <w:color w:val="000000"/>
          <w:sz w:val="24"/>
          <w:szCs w:val="24"/>
        </w:rPr>
        <w:t xml:space="preserve"> between the model polygon areas with environmental suitability</w:t>
      </w:r>
      <w:r w:rsidR="004E41EB">
        <w:rPr>
          <w:rFonts w:ascii="Times New Roman" w:eastAsia="Times New Roman" w:hAnsi="Times New Roman" w:cs="Times New Roman"/>
          <w:color w:val="000000"/>
          <w:sz w:val="24"/>
          <w:szCs w:val="24"/>
        </w:rPr>
        <w:t xml:space="preserve"> ≥</w:t>
      </w:r>
      <w:r w:rsidR="00512521">
        <w:rPr>
          <w:rFonts w:ascii="Times New Roman" w:eastAsia="Times New Roman" w:hAnsi="Times New Roman" w:cs="Times New Roman"/>
          <w:color w:val="000000"/>
          <w:sz w:val="24"/>
          <w:szCs w:val="24"/>
        </w:rPr>
        <w:t xml:space="preserve"> </w:t>
      </w:r>
      <w:r w:rsidR="004E41EB">
        <w:rPr>
          <w:rFonts w:ascii="Times New Roman" w:eastAsia="Times New Roman" w:hAnsi="Times New Roman" w:cs="Times New Roman"/>
          <w:color w:val="000000"/>
          <w:sz w:val="24"/>
          <w:szCs w:val="24"/>
        </w:rPr>
        <w:t>75% and the distribution proposed by the IUCN polygon (</w:t>
      </w:r>
      <w:r w:rsidR="0084588F">
        <w:rPr>
          <w:rFonts w:ascii="Times New Roman" w:eastAsia="Times New Roman" w:hAnsi="Times New Roman" w:cs="Times New Roman"/>
          <w:color w:val="000000"/>
          <w:sz w:val="24"/>
          <w:szCs w:val="24"/>
        </w:rPr>
        <w:t>IUCN SSC 2023</w:t>
      </w:r>
      <w:r w:rsidR="004E41EB">
        <w:rPr>
          <w:rFonts w:ascii="Times New Roman" w:eastAsia="Times New Roman" w:hAnsi="Times New Roman" w:cs="Times New Roman"/>
          <w:color w:val="000000"/>
          <w:sz w:val="24"/>
          <w:szCs w:val="24"/>
        </w:rPr>
        <w:t>).</w:t>
      </w:r>
      <w:r w:rsidRPr="007E4DC7">
        <w:rPr>
          <w:rFonts w:ascii="Times New Roman" w:eastAsia="Times New Roman" w:hAnsi="Times New Roman" w:cs="Times New Roman"/>
          <w:color w:val="000000"/>
          <w:sz w:val="24"/>
          <w:szCs w:val="24"/>
        </w:rPr>
        <w:t xml:space="preserve"> </w:t>
      </w:r>
    </w:p>
    <w:p w14:paraId="09FAB2FE" w14:textId="77777777" w:rsidR="00A16414" w:rsidRDefault="00A16414"/>
    <w:p w14:paraId="71B15EFC" w14:textId="77777777" w:rsidR="00A16414" w:rsidRDefault="00A16414"/>
    <w:p w14:paraId="3C95E9E6" w14:textId="77777777" w:rsidR="00A16414" w:rsidRDefault="00A16414"/>
    <w:p w14:paraId="5E3AFC3D" w14:textId="77777777" w:rsidR="00A16414" w:rsidRDefault="00A16414">
      <w:pPr>
        <w:rPr>
          <w:sz w:val="18"/>
          <w:szCs w:val="18"/>
        </w:rPr>
      </w:pPr>
    </w:p>
    <w:p w14:paraId="17EB8847" w14:textId="77777777" w:rsidR="00A16414" w:rsidRDefault="00A16414">
      <w:pPr>
        <w:rPr>
          <w:sz w:val="18"/>
          <w:szCs w:val="18"/>
        </w:rPr>
      </w:pPr>
    </w:p>
    <w:p w14:paraId="41D7D6A6" w14:textId="77777777" w:rsidR="00A16414" w:rsidRDefault="00A16414">
      <w:pPr>
        <w:rPr>
          <w:sz w:val="18"/>
          <w:szCs w:val="18"/>
        </w:rPr>
      </w:pPr>
    </w:p>
    <w:p w14:paraId="10526364" w14:textId="77777777" w:rsidR="00A16414" w:rsidRDefault="00A16414">
      <w:pPr>
        <w:rPr>
          <w:sz w:val="18"/>
          <w:szCs w:val="18"/>
        </w:rPr>
      </w:pPr>
    </w:p>
    <w:p w14:paraId="43BBB8F0" w14:textId="77777777" w:rsidR="00A16414" w:rsidRDefault="00A16414">
      <w:pPr>
        <w:rPr>
          <w:sz w:val="18"/>
          <w:szCs w:val="18"/>
        </w:rPr>
      </w:pPr>
    </w:p>
    <w:p w14:paraId="13B29F37" w14:textId="77777777" w:rsidR="00A16414" w:rsidRDefault="00A16414">
      <w:pPr>
        <w:rPr>
          <w:sz w:val="18"/>
          <w:szCs w:val="18"/>
        </w:rPr>
      </w:pPr>
    </w:p>
    <w:p w14:paraId="4692B428" w14:textId="77777777" w:rsidR="00A16414" w:rsidRDefault="00A16414">
      <w:pPr>
        <w:rPr>
          <w:sz w:val="18"/>
          <w:szCs w:val="18"/>
        </w:rPr>
      </w:pPr>
    </w:p>
    <w:p w14:paraId="05163EB2" w14:textId="77777777" w:rsidR="00A16414" w:rsidRDefault="00A16414">
      <w:pPr>
        <w:rPr>
          <w:sz w:val="18"/>
          <w:szCs w:val="18"/>
        </w:rPr>
      </w:pPr>
    </w:p>
    <w:p w14:paraId="416FF62D" w14:textId="77777777" w:rsidR="00A16414" w:rsidRDefault="00A16414">
      <w:pPr>
        <w:rPr>
          <w:sz w:val="18"/>
          <w:szCs w:val="18"/>
        </w:rPr>
      </w:pPr>
    </w:p>
    <w:p w14:paraId="7F43E912" w14:textId="77777777" w:rsidR="00A16414" w:rsidRDefault="00A16414">
      <w:pPr>
        <w:rPr>
          <w:sz w:val="18"/>
          <w:szCs w:val="18"/>
        </w:rPr>
      </w:pPr>
    </w:p>
    <w:p w14:paraId="533E9700" w14:textId="77777777" w:rsidR="00A16414" w:rsidRDefault="00A16414">
      <w:pPr>
        <w:rPr>
          <w:sz w:val="18"/>
          <w:szCs w:val="18"/>
        </w:rPr>
        <w:sectPr w:rsidR="00A16414" w:rsidSect="005C5F0E">
          <w:pgSz w:w="11910" w:h="16840"/>
          <w:pgMar w:top="940" w:right="920" w:bottom="280" w:left="1500" w:header="713" w:footer="0" w:gutter="0"/>
          <w:lnNumType w:countBy="1" w:restart="continuous"/>
          <w:cols w:space="720"/>
        </w:sectPr>
      </w:pPr>
    </w:p>
    <w:p w14:paraId="5F2ADF79" w14:textId="77777777" w:rsidR="00A16414" w:rsidRDefault="00A16414" w:rsidP="004E41EB">
      <w:pPr>
        <w:pBdr>
          <w:top w:val="nil"/>
          <w:left w:val="nil"/>
          <w:bottom w:val="nil"/>
          <w:right w:val="nil"/>
          <w:between w:val="nil"/>
        </w:pBdr>
        <w:spacing w:before="5"/>
        <w:rPr>
          <w:color w:val="000000"/>
          <w:sz w:val="18"/>
          <w:szCs w:val="18"/>
        </w:rPr>
      </w:pPr>
    </w:p>
    <w:p w14:paraId="0ACC1414" w14:textId="20F67D5A" w:rsidR="00A16414" w:rsidRDefault="007E4DC7">
      <w:pPr>
        <w:pBdr>
          <w:top w:val="nil"/>
          <w:left w:val="nil"/>
          <w:bottom w:val="nil"/>
          <w:right w:val="nil"/>
          <w:between w:val="nil"/>
        </w:pBdr>
        <w:spacing w:before="5"/>
        <w:jc w:val="center"/>
        <w:rPr>
          <w:color w:val="000000"/>
          <w:sz w:val="18"/>
          <w:szCs w:val="18"/>
        </w:rPr>
      </w:pPr>
      <w:r>
        <w:rPr>
          <w:noProof/>
          <w:color w:val="000000"/>
          <w:sz w:val="18"/>
          <w:szCs w:val="18"/>
        </w:rPr>
        <w:drawing>
          <wp:inline distT="0" distB="0" distL="0" distR="0" wp14:anchorId="2B33B6B2" wp14:editId="0BE70776">
            <wp:extent cx="5704546" cy="5935980"/>
            <wp:effectExtent l="0" t="0" r="0" b="7620"/>
            <wp:docPr id="1683904439" name="Imagem 9"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04439" name="Imagem 9" descr="Mapa&#10;&#10;Descrição gerada automaticamente"/>
                    <pic:cNvPicPr/>
                  </pic:nvPicPr>
                  <pic:blipFill rotWithShape="1">
                    <a:blip r:embed="rId19" cstate="print">
                      <a:extLst>
                        <a:ext uri="{28A0092B-C50C-407E-A947-70E740481C1C}">
                          <a14:useLocalDpi xmlns:a14="http://schemas.microsoft.com/office/drawing/2010/main" val="0"/>
                        </a:ext>
                      </a:extLst>
                    </a:blip>
                    <a:srcRect l="11633" r="11486"/>
                    <a:stretch/>
                  </pic:blipFill>
                  <pic:spPr bwMode="auto">
                    <a:xfrm>
                      <a:off x="0" y="0"/>
                      <a:ext cx="5708278" cy="5939864"/>
                    </a:xfrm>
                    <a:prstGeom prst="rect">
                      <a:avLst/>
                    </a:prstGeom>
                    <a:ln>
                      <a:noFill/>
                    </a:ln>
                    <a:extLst>
                      <a:ext uri="{53640926-AAD7-44D8-BBD7-CCE9431645EC}">
                        <a14:shadowObscured xmlns:a14="http://schemas.microsoft.com/office/drawing/2010/main"/>
                      </a:ext>
                    </a:extLst>
                  </pic:spPr>
                </pic:pic>
              </a:graphicData>
            </a:graphic>
          </wp:inline>
        </w:drawing>
      </w:r>
    </w:p>
    <w:p w14:paraId="6C66844F" w14:textId="2FA22168" w:rsidR="007E4DC7" w:rsidRPr="007E4DC7" w:rsidRDefault="007E4DC7" w:rsidP="007E4DC7">
      <w:pPr>
        <w:pBdr>
          <w:top w:val="nil"/>
          <w:left w:val="nil"/>
          <w:bottom w:val="nil"/>
          <w:right w:val="nil"/>
          <w:between w:val="nil"/>
        </w:pBdr>
        <w:spacing w:before="92" w:line="259" w:lineRule="auto"/>
        <w:ind w:left="206" w:right="226"/>
        <w:rPr>
          <w:rFonts w:ascii="Times New Roman" w:eastAsia="Times New Roman" w:hAnsi="Times New Roman" w:cs="Times New Roman"/>
          <w:color w:val="000000"/>
          <w:sz w:val="24"/>
          <w:szCs w:val="24"/>
        </w:rPr>
      </w:pPr>
      <w:r w:rsidRPr="007E4DC7">
        <w:rPr>
          <w:rFonts w:ascii="Times New Roman" w:eastAsia="Times New Roman" w:hAnsi="Times New Roman" w:cs="Times New Roman"/>
          <w:color w:val="000000"/>
          <w:sz w:val="24"/>
          <w:szCs w:val="24"/>
        </w:rPr>
        <w:t xml:space="preserve">Figure </w:t>
      </w:r>
      <w:r w:rsidRPr="007E4DC7">
        <w:rPr>
          <w:rFonts w:ascii="Times New Roman" w:eastAsia="Times New Roman" w:hAnsi="Times New Roman" w:cs="Times New Roman"/>
          <w:sz w:val="24"/>
          <w:szCs w:val="24"/>
        </w:rPr>
        <w:t>5</w:t>
      </w:r>
      <w:r w:rsidR="004E41EB">
        <w:rPr>
          <w:rFonts w:ascii="Times New Roman" w:eastAsia="Times New Roman" w:hAnsi="Times New Roman" w:cs="Times New Roman"/>
          <w:sz w:val="24"/>
          <w:szCs w:val="24"/>
        </w:rPr>
        <w:t>. Geographic range differences between the model polygon areas with environmental suitability ≥</w:t>
      </w:r>
      <w:r w:rsidR="00444C1F">
        <w:rPr>
          <w:rFonts w:ascii="Times New Roman" w:eastAsia="Times New Roman" w:hAnsi="Times New Roman" w:cs="Times New Roman"/>
          <w:sz w:val="24"/>
          <w:szCs w:val="24"/>
        </w:rPr>
        <w:t xml:space="preserve"> </w:t>
      </w:r>
      <w:r w:rsidR="004E41EB">
        <w:rPr>
          <w:rFonts w:ascii="Times New Roman" w:eastAsia="Times New Roman" w:hAnsi="Times New Roman" w:cs="Times New Roman"/>
          <w:sz w:val="24"/>
          <w:szCs w:val="24"/>
        </w:rPr>
        <w:t>75% and the of conservations units in northeastern Atlantic Forest.</w:t>
      </w:r>
      <w:r w:rsidR="004E41EB" w:rsidRPr="007E4DC7">
        <w:rPr>
          <w:rStyle w:val="Refdecomentrio"/>
          <w:rFonts w:ascii="Times New Roman" w:hAnsi="Times New Roman" w:cs="Times New Roman"/>
        </w:rPr>
        <w:t xml:space="preserve"> </w:t>
      </w:r>
    </w:p>
    <w:p w14:paraId="522B050D" w14:textId="77777777" w:rsidR="00A16414" w:rsidRDefault="00A16414">
      <w:pPr>
        <w:rPr>
          <w:sz w:val="18"/>
          <w:szCs w:val="18"/>
        </w:rPr>
      </w:pPr>
    </w:p>
    <w:p w14:paraId="2A58A554" w14:textId="77777777" w:rsidR="007E4DC7" w:rsidRDefault="007E4DC7">
      <w:pPr>
        <w:rPr>
          <w:sz w:val="18"/>
          <w:szCs w:val="18"/>
        </w:rPr>
      </w:pPr>
    </w:p>
    <w:p w14:paraId="576DAFFE" w14:textId="77777777" w:rsidR="00A16414" w:rsidRDefault="00AF1AE6">
      <w:pPr>
        <w:pStyle w:val="Ttulo1"/>
        <w:tabs>
          <w:tab w:val="left" w:pos="401"/>
        </w:tabs>
        <w:ind w:left="0"/>
        <w:rPr>
          <w:rFonts w:ascii="Times New Roman" w:eastAsia="Times New Roman" w:hAnsi="Times New Roman" w:cs="Times New Roman"/>
        </w:rPr>
      </w:pPr>
      <w:r>
        <w:rPr>
          <w:rFonts w:ascii="Times New Roman" w:eastAsia="Times New Roman" w:hAnsi="Times New Roman" w:cs="Times New Roman"/>
        </w:rPr>
        <w:t>Discussion</w:t>
      </w:r>
    </w:p>
    <w:p w14:paraId="274FF140" w14:textId="77777777" w:rsidR="00A16414" w:rsidRDefault="00A16414"/>
    <w:p w14:paraId="40E6FF10" w14:textId="68376822" w:rsidR="00A16414" w:rsidRDefault="00CE3226">
      <w:pPr>
        <w:pBdr>
          <w:top w:val="nil"/>
          <w:left w:val="nil"/>
          <w:bottom w:val="nil"/>
          <w:right w:val="nil"/>
          <w:between w:val="nil"/>
        </w:pBdr>
        <w:spacing w:line="362" w:lineRule="auto"/>
        <w:ind w:left="200" w:right="2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Geographic </w:t>
      </w:r>
      <w:r w:rsidR="00AF1AE6">
        <w:rPr>
          <w:rFonts w:ascii="Times New Roman" w:eastAsia="Times New Roman" w:hAnsi="Times New Roman" w:cs="Times New Roman"/>
          <w:color w:val="000000"/>
          <w:sz w:val="24"/>
          <w:szCs w:val="24"/>
        </w:rPr>
        <w:t>records</w:t>
      </w:r>
      <w:r>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 xml:space="preserve">of </w:t>
      </w:r>
      <w:r w:rsidR="00AF1AE6">
        <w:rPr>
          <w:rFonts w:ascii="Times New Roman" w:eastAsia="Times New Roman" w:hAnsi="Times New Roman" w:cs="Times New Roman"/>
          <w:i/>
          <w:color w:val="000000"/>
          <w:sz w:val="24"/>
          <w:szCs w:val="24"/>
        </w:rPr>
        <w:t>A. olfersioides</w:t>
      </w:r>
      <w:r w:rsidR="00AF1AE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across the</w:t>
      </w:r>
      <w:r w:rsidR="00AF1AE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B</w:t>
      </w:r>
      <w:r w:rsidR="00AF1AE6">
        <w:rPr>
          <w:rFonts w:ascii="Times New Roman" w:eastAsia="Times New Roman" w:hAnsi="Times New Roman" w:cs="Times New Roman"/>
          <w:color w:val="000000"/>
          <w:sz w:val="24"/>
          <w:szCs w:val="24"/>
        </w:rPr>
        <w:t xml:space="preserve">razilian </w:t>
      </w:r>
      <w:r>
        <w:rPr>
          <w:rFonts w:ascii="Times New Roman" w:eastAsia="Times New Roman" w:hAnsi="Times New Roman" w:cs="Times New Roman"/>
          <w:color w:val="000000"/>
          <w:sz w:val="24"/>
          <w:szCs w:val="24"/>
        </w:rPr>
        <w:t>n</w:t>
      </w:r>
      <w:r w:rsidR="00AF1AE6">
        <w:rPr>
          <w:rFonts w:ascii="Times New Roman" w:eastAsia="Times New Roman" w:hAnsi="Times New Roman" w:cs="Times New Roman"/>
          <w:color w:val="000000"/>
          <w:sz w:val="24"/>
          <w:szCs w:val="24"/>
        </w:rPr>
        <w:t xml:space="preserve">ortheastern Atlantic Forest </w:t>
      </w:r>
      <w:r w:rsidR="003A29AD">
        <w:rPr>
          <w:rFonts w:ascii="Times New Roman" w:eastAsia="Times New Roman" w:hAnsi="Times New Roman" w:cs="Times New Roman"/>
          <w:sz w:val="24"/>
          <w:szCs w:val="24"/>
        </w:rPr>
        <w:t>are currently</w:t>
      </w:r>
      <w:r w:rsidR="00AF1AE6">
        <w:rPr>
          <w:rFonts w:ascii="Times New Roman" w:eastAsia="Times New Roman" w:hAnsi="Times New Roman" w:cs="Times New Roman"/>
          <w:color w:val="000000"/>
          <w:sz w:val="24"/>
          <w:szCs w:val="24"/>
        </w:rPr>
        <w:t xml:space="preserve"> discontinuous, with regions with higher concentrations of records and relatively wide distribution gaps (Figure 2</w:t>
      </w:r>
      <w:r w:rsidR="000B1C8C">
        <w:rPr>
          <w:rFonts w:ascii="Times New Roman" w:eastAsia="Times New Roman" w:hAnsi="Times New Roman" w:cs="Times New Roman"/>
          <w:color w:val="000000"/>
          <w:sz w:val="24"/>
          <w:szCs w:val="24"/>
        </w:rPr>
        <w:t>; Supplemental Material, Figure</w:t>
      </w:r>
      <w:r w:rsidR="00AF1AE6">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sz w:val="24"/>
          <w:szCs w:val="24"/>
        </w:rPr>
        <w:t>S</w:t>
      </w:r>
      <w:r w:rsidR="000B1C8C">
        <w:rPr>
          <w:rFonts w:ascii="Times New Roman" w:eastAsia="Times New Roman" w:hAnsi="Times New Roman" w:cs="Times New Roman"/>
          <w:sz w:val="24"/>
          <w:szCs w:val="24"/>
        </w:rPr>
        <w:t>5</w:t>
      </w:r>
      <w:r w:rsidR="00AF1AE6">
        <w:rPr>
          <w:rFonts w:ascii="Times New Roman" w:eastAsia="Times New Roman" w:hAnsi="Times New Roman" w:cs="Times New Roman"/>
          <w:color w:val="000000"/>
          <w:sz w:val="24"/>
          <w:szCs w:val="24"/>
        </w:rPr>
        <w:t xml:space="preserve">). Part of the scarcity of records may be due to the lack of </w:t>
      </w:r>
      <w:r w:rsidR="008C11F2">
        <w:rPr>
          <w:rFonts w:ascii="Times New Roman" w:eastAsia="Times New Roman" w:hAnsi="Times New Roman" w:cs="Times New Roman"/>
          <w:color w:val="000000"/>
          <w:sz w:val="24"/>
          <w:szCs w:val="24"/>
        </w:rPr>
        <w:t xml:space="preserve">fieldwork </w:t>
      </w:r>
      <w:r w:rsidR="00AF1AE6">
        <w:rPr>
          <w:rFonts w:ascii="Times New Roman" w:eastAsia="Times New Roman" w:hAnsi="Times New Roman" w:cs="Times New Roman"/>
          <w:color w:val="000000"/>
          <w:sz w:val="24"/>
          <w:szCs w:val="24"/>
        </w:rPr>
        <w:t xml:space="preserve">specifically aimed at monitoring and detecting populations </w:t>
      </w:r>
      <w:r w:rsidR="008C11F2">
        <w:rPr>
          <w:rFonts w:ascii="Times New Roman" w:eastAsia="Times New Roman" w:hAnsi="Times New Roman" w:cs="Times New Roman"/>
          <w:color w:val="000000"/>
          <w:sz w:val="24"/>
          <w:szCs w:val="24"/>
        </w:rPr>
        <w:t>of diurnal, litter-dwelling frogs</w:t>
      </w:r>
      <w:r w:rsidR="00AF1AE6">
        <w:rPr>
          <w:rFonts w:ascii="Times New Roman" w:eastAsia="Times New Roman" w:hAnsi="Times New Roman" w:cs="Times New Roman"/>
          <w:color w:val="000000"/>
          <w:sz w:val="24"/>
          <w:szCs w:val="24"/>
        </w:rPr>
        <w:t xml:space="preserve">.  Another potential reason is </w:t>
      </w:r>
      <w:r w:rsidR="008C11F2">
        <w:rPr>
          <w:rFonts w:ascii="Times New Roman" w:eastAsia="Times New Roman" w:hAnsi="Times New Roman" w:cs="Times New Roman"/>
          <w:color w:val="000000"/>
          <w:sz w:val="24"/>
          <w:szCs w:val="24"/>
        </w:rPr>
        <w:t>the intense</w:t>
      </w:r>
      <w:r w:rsidR="00AF1AE6">
        <w:rPr>
          <w:rFonts w:ascii="Times New Roman" w:eastAsia="Times New Roman" w:hAnsi="Times New Roman" w:cs="Times New Roman"/>
          <w:color w:val="000000"/>
          <w:sz w:val="24"/>
          <w:szCs w:val="24"/>
        </w:rPr>
        <w:t xml:space="preserve"> </w:t>
      </w:r>
      <w:r w:rsidR="008C11F2">
        <w:rPr>
          <w:rFonts w:ascii="Times New Roman" w:eastAsia="Times New Roman" w:hAnsi="Times New Roman" w:cs="Times New Roman"/>
          <w:color w:val="000000"/>
          <w:sz w:val="24"/>
          <w:szCs w:val="24"/>
        </w:rPr>
        <w:t xml:space="preserve">past and current </w:t>
      </w:r>
      <w:r w:rsidR="00AF1AE6">
        <w:rPr>
          <w:rFonts w:ascii="Times New Roman" w:eastAsia="Times New Roman" w:hAnsi="Times New Roman" w:cs="Times New Roman"/>
          <w:color w:val="000000"/>
          <w:sz w:val="24"/>
          <w:szCs w:val="24"/>
        </w:rPr>
        <w:t xml:space="preserve">fragmentation </w:t>
      </w:r>
      <w:r w:rsidR="008C11F2">
        <w:rPr>
          <w:rFonts w:ascii="Times New Roman" w:eastAsia="Times New Roman" w:hAnsi="Times New Roman" w:cs="Times New Roman"/>
          <w:color w:val="000000"/>
          <w:sz w:val="24"/>
          <w:szCs w:val="24"/>
        </w:rPr>
        <w:t>of</w:t>
      </w:r>
      <w:r w:rsidR="00AF1AE6">
        <w:rPr>
          <w:rFonts w:ascii="Times New Roman" w:eastAsia="Times New Roman" w:hAnsi="Times New Roman" w:cs="Times New Roman"/>
          <w:color w:val="000000"/>
          <w:sz w:val="24"/>
          <w:szCs w:val="24"/>
        </w:rPr>
        <w:t xml:space="preserve"> the Atlantic Forest</w:t>
      </w:r>
      <w:r w:rsidR="008C11F2">
        <w:rPr>
          <w:rFonts w:ascii="Times New Roman" w:eastAsia="Times New Roman" w:hAnsi="Times New Roman" w:cs="Times New Roman"/>
          <w:color w:val="000000"/>
          <w:sz w:val="24"/>
          <w:szCs w:val="24"/>
        </w:rPr>
        <w:t>, which</w:t>
      </w:r>
      <w:r w:rsidR="00AF1AE6">
        <w:rPr>
          <w:rFonts w:ascii="Times New Roman" w:eastAsia="Times New Roman" w:hAnsi="Times New Roman" w:cs="Times New Roman"/>
          <w:color w:val="000000"/>
          <w:sz w:val="24"/>
          <w:szCs w:val="24"/>
        </w:rPr>
        <w:t xml:space="preserve"> </w:t>
      </w:r>
      <w:r w:rsidR="008C11F2">
        <w:rPr>
          <w:rFonts w:ascii="Times New Roman" w:eastAsia="Times New Roman" w:hAnsi="Times New Roman" w:cs="Times New Roman"/>
          <w:color w:val="000000"/>
          <w:sz w:val="24"/>
          <w:szCs w:val="24"/>
        </w:rPr>
        <w:t xml:space="preserve">left forest habitats mainly restricted to small forest patches </w:t>
      </w:r>
      <w:r w:rsidR="00AF1AE6">
        <w:rPr>
          <w:rFonts w:ascii="Times New Roman" w:eastAsia="Times New Roman" w:hAnsi="Times New Roman" w:cs="Times New Roman"/>
          <w:color w:val="000000"/>
          <w:sz w:val="24"/>
          <w:szCs w:val="24"/>
        </w:rPr>
        <w:t xml:space="preserve">(Lira et al. 2021). More than half of the records </w:t>
      </w:r>
      <w:r w:rsidR="003A29AD">
        <w:rPr>
          <w:rFonts w:ascii="Times New Roman" w:eastAsia="Times New Roman" w:hAnsi="Times New Roman" w:cs="Times New Roman"/>
          <w:color w:val="000000"/>
          <w:sz w:val="24"/>
          <w:szCs w:val="24"/>
        </w:rPr>
        <w:t xml:space="preserve">detected in our survey (19) </w:t>
      </w:r>
      <w:r w:rsidR="00AF1AE6">
        <w:rPr>
          <w:rFonts w:ascii="Times New Roman" w:eastAsia="Times New Roman" w:hAnsi="Times New Roman" w:cs="Times New Roman"/>
          <w:color w:val="000000"/>
          <w:sz w:val="24"/>
          <w:szCs w:val="24"/>
        </w:rPr>
        <w:t xml:space="preserve">were spatially </w:t>
      </w:r>
      <w:r w:rsidR="00AF1AE6">
        <w:rPr>
          <w:rFonts w:ascii="Times New Roman" w:eastAsia="Times New Roman" w:hAnsi="Times New Roman" w:cs="Times New Roman"/>
          <w:sz w:val="24"/>
          <w:szCs w:val="24"/>
        </w:rPr>
        <w:t>structured</w:t>
      </w:r>
      <w:r w:rsidR="00AF1AE6">
        <w:rPr>
          <w:rFonts w:ascii="Times New Roman" w:eastAsia="Times New Roman" w:hAnsi="Times New Roman" w:cs="Times New Roman"/>
          <w:color w:val="000000"/>
          <w:sz w:val="24"/>
          <w:szCs w:val="24"/>
        </w:rPr>
        <w:t xml:space="preserve">, </w:t>
      </w:r>
      <w:r w:rsidR="008C11F2">
        <w:rPr>
          <w:rFonts w:ascii="Times New Roman" w:eastAsia="Times New Roman" w:hAnsi="Times New Roman" w:cs="Times New Roman"/>
          <w:color w:val="000000"/>
          <w:sz w:val="24"/>
          <w:szCs w:val="24"/>
        </w:rPr>
        <w:t xml:space="preserve">located </w:t>
      </w:r>
      <w:r w:rsidR="00AF1AE6">
        <w:rPr>
          <w:rFonts w:ascii="Times New Roman" w:eastAsia="Times New Roman" w:hAnsi="Times New Roman" w:cs="Times New Roman"/>
          <w:color w:val="000000"/>
          <w:sz w:val="24"/>
          <w:szCs w:val="24"/>
        </w:rPr>
        <w:t>with</w:t>
      </w:r>
      <w:r w:rsidR="008C11F2">
        <w:rPr>
          <w:rFonts w:ascii="Times New Roman" w:eastAsia="Times New Roman" w:hAnsi="Times New Roman" w:cs="Times New Roman"/>
          <w:color w:val="000000"/>
          <w:sz w:val="24"/>
          <w:szCs w:val="24"/>
        </w:rPr>
        <w:t>in</w:t>
      </w:r>
      <w:r w:rsidR="00AF1AE6">
        <w:rPr>
          <w:rFonts w:ascii="Times New Roman" w:eastAsia="Times New Roman" w:hAnsi="Times New Roman" w:cs="Times New Roman"/>
          <w:color w:val="000000"/>
          <w:sz w:val="24"/>
          <w:szCs w:val="24"/>
        </w:rPr>
        <w:t xml:space="preserve"> less than 150 km from each other. As most </w:t>
      </w:r>
      <w:r w:rsidR="008C11F2">
        <w:rPr>
          <w:rFonts w:ascii="Times New Roman" w:eastAsia="Times New Roman" w:hAnsi="Times New Roman" w:cs="Times New Roman"/>
          <w:color w:val="000000"/>
          <w:sz w:val="24"/>
          <w:szCs w:val="24"/>
        </w:rPr>
        <w:t xml:space="preserve">forest </w:t>
      </w:r>
      <w:r w:rsidR="00AF1AE6">
        <w:rPr>
          <w:rFonts w:ascii="Times New Roman" w:eastAsia="Times New Roman" w:hAnsi="Times New Roman" w:cs="Times New Roman"/>
          <w:color w:val="000000"/>
          <w:sz w:val="24"/>
          <w:szCs w:val="24"/>
        </w:rPr>
        <w:t xml:space="preserve">fragments </w:t>
      </w:r>
      <w:r w:rsidR="008C11F2">
        <w:rPr>
          <w:rFonts w:ascii="Times New Roman" w:eastAsia="Times New Roman" w:hAnsi="Times New Roman" w:cs="Times New Roman"/>
          <w:color w:val="000000"/>
          <w:sz w:val="24"/>
          <w:szCs w:val="24"/>
        </w:rPr>
        <w:t>are sparse and with</w:t>
      </w:r>
      <w:r w:rsidR="00AF1AE6">
        <w:rPr>
          <w:rFonts w:ascii="Times New Roman" w:eastAsia="Times New Roman" w:hAnsi="Times New Roman" w:cs="Times New Roman"/>
          <w:color w:val="000000"/>
          <w:sz w:val="24"/>
          <w:szCs w:val="24"/>
        </w:rPr>
        <w:t xml:space="preserve"> little connectivity</w:t>
      </w:r>
      <w:r w:rsidR="008C11F2">
        <w:rPr>
          <w:rFonts w:ascii="Times New Roman" w:eastAsia="Times New Roman" w:hAnsi="Times New Roman" w:cs="Times New Roman"/>
          <w:color w:val="000000"/>
          <w:sz w:val="24"/>
          <w:szCs w:val="24"/>
        </w:rPr>
        <w:t xml:space="preserve"> among them (</w:t>
      </w:r>
      <w:proofErr w:type="spellStart"/>
      <w:r w:rsidR="008C11F2">
        <w:rPr>
          <w:rFonts w:ascii="Times New Roman" w:eastAsia="Times New Roman" w:hAnsi="Times New Roman" w:cs="Times New Roman"/>
          <w:color w:val="000000"/>
          <w:sz w:val="24"/>
          <w:szCs w:val="24"/>
        </w:rPr>
        <w:t>Tabarelli</w:t>
      </w:r>
      <w:proofErr w:type="spellEnd"/>
      <w:r w:rsidR="008C11F2">
        <w:rPr>
          <w:rFonts w:ascii="Times New Roman" w:eastAsia="Times New Roman" w:hAnsi="Times New Roman" w:cs="Times New Roman"/>
          <w:color w:val="000000"/>
          <w:sz w:val="24"/>
          <w:szCs w:val="24"/>
        </w:rPr>
        <w:t xml:space="preserve"> et al. 2004; </w:t>
      </w:r>
      <w:proofErr w:type="spellStart"/>
      <w:r w:rsidR="00FD64E0">
        <w:rPr>
          <w:rFonts w:ascii="Times New Roman" w:eastAsia="Times New Roman" w:hAnsi="Times New Roman" w:cs="Times New Roman"/>
          <w:color w:val="000000"/>
          <w:sz w:val="24"/>
          <w:szCs w:val="24"/>
        </w:rPr>
        <w:t>Tabarelli</w:t>
      </w:r>
      <w:proofErr w:type="spellEnd"/>
      <w:r w:rsidR="00FD64E0">
        <w:rPr>
          <w:rFonts w:ascii="Times New Roman" w:eastAsia="Times New Roman" w:hAnsi="Times New Roman" w:cs="Times New Roman"/>
          <w:color w:val="000000"/>
          <w:sz w:val="24"/>
          <w:szCs w:val="24"/>
        </w:rPr>
        <w:t xml:space="preserve"> et al. </w:t>
      </w:r>
      <w:r w:rsidR="008C11F2">
        <w:rPr>
          <w:rFonts w:ascii="Times New Roman" w:eastAsia="Times New Roman" w:hAnsi="Times New Roman" w:cs="Times New Roman"/>
          <w:color w:val="000000"/>
          <w:sz w:val="24"/>
          <w:szCs w:val="24"/>
        </w:rPr>
        <w:t xml:space="preserve">2010; </w:t>
      </w:r>
      <w:proofErr w:type="spellStart"/>
      <w:r w:rsidR="008C11F2">
        <w:rPr>
          <w:rFonts w:ascii="Times New Roman" w:eastAsia="Times New Roman" w:hAnsi="Times New Roman" w:cs="Times New Roman"/>
          <w:color w:val="000000"/>
          <w:sz w:val="24"/>
          <w:szCs w:val="24"/>
        </w:rPr>
        <w:t>Muylaert</w:t>
      </w:r>
      <w:proofErr w:type="spellEnd"/>
      <w:r w:rsidR="008C11F2">
        <w:rPr>
          <w:rFonts w:ascii="Times New Roman" w:eastAsia="Times New Roman" w:hAnsi="Times New Roman" w:cs="Times New Roman"/>
          <w:color w:val="000000"/>
          <w:sz w:val="24"/>
          <w:szCs w:val="24"/>
        </w:rPr>
        <w:t xml:space="preserve"> et al. 2018)</w:t>
      </w:r>
      <w:r w:rsidR="00AF1AE6">
        <w:rPr>
          <w:rFonts w:ascii="Times New Roman" w:eastAsia="Times New Roman" w:hAnsi="Times New Roman" w:cs="Times New Roman"/>
          <w:color w:val="000000"/>
          <w:sz w:val="24"/>
          <w:szCs w:val="24"/>
        </w:rPr>
        <w:t xml:space="preserve">, </w:t>
      </w:r>
      <w:r w:rsidR="008C11F2">
        <w:rPr>
          <w:rFonts w:ascii="Times New Roman" w:eastAsia="Times New Roman" w:hAnsi="Times New Roman" w:cs="Times New Roman"/>
          <w:color w:val="000000"/>
          <w:sz w:val="24"/>
          <w:szCs w:val="24"/>
        </w:rPr>
        <w:t>wide geographic</w:t>
      </w:r>
      <w:r w:rsidR="00AF1AE6">
        <w:rPr>
          <w:rFonts w:ascii="Times New Roman" w:eastAsia="Times New Roman" w:hAnsi="Times New Roman" w:cs="Times New Roman"/>
          <w:color w:val="000000"/>
          <w:sz w:val="24"/>
          <w:szCs w:val="24"/>
        </w:rPr>
        <w:t xml:space="preserve"> regions </w:t>
      </w:r>
      <w:r w:rsidR="008C11F2">
        <w:rPr>
          <w:rFonts w:ascii="Times New Roman" w:eastAsia="Times New Roman" w:hAnsi="Times New Roman" w:cs="Times New Roman"/>
          <w:color w:val="000000"/>
          <w:sz w:val="24"/>
          <w:szCs w:val="24"/>
        </w:rPr>
        <w:t xml:space="preserve">exist with a </w:t>
      </w:r>
      <w:r w:rsidR="00AF1AE6">
        <w:rPr>
          <w:rFonts w:ascii="Times New Roman" w:eastAsia="Times New Roman" w:hAnsi="Times New Roman" w:cs="Times New Roman"/>
          <w:color w:val="000000"/>
          <w:sz w:val="24"/>
          <w:szCs w:val="24"/>
        </w:rPr>
        <w:t xml:space="preserve">low </w:t>
      </w:r>
      <w:r w:rsidR="00AF1AE6">
        <w:rPr>
          <w:rFonts w:ascii="Times New Roman" w:eastAsia="Times New Roman" w:hAnsi="Times New Roman" w:cs="Times New Roman"/>
          <w:color w:val="000000"/>
          <w:sz w:val="24"/>
          <w:szCs w:val="24"/>
        </w:rPr>
        <w:lastRenderedPageBreak/>
        <w:t>concentration of records,</w:t>
      </w:r>
      <w:r w:rsidR="008C11F2">
        <w:rPr>
          <w:rFonts w:ascii="Times New Roman" w:eastAsia="Times New Roman" w:hAnsi="Times New Roman" w:cs="Times New Roman"/>
          <w:color w:val="000000"/>
          <w:sz w:val="24"/>
          <w:szCs w:val="24"/>
        </w:rPr>
        <w:t xml:space="preserve"> whereas</w:t>
      </w:r>
      <w:r w:rsidR="00AF1AE6">
        <w:rPr>
          <w:rFonts w:ascii="Times New Roman" w:eastAsia="Times New Roman" w:hAnsi="Times New Roman" w:cs="Times New Roman"/>
          <w:color w:val="000000"/>
          <w:sz w:val="24"/>
          <w:szCs w:val="24"/>
        </w:rPr>
        <w:t xml:space="preserve"> records of </w:t>
      </w:r>
      <w:r w:rsidR="00AF1AE6">
        <w:rPr>
          <w:rFonts w:ascii="Times New Roman" w:eastAsia="Times New Roman" w:hAnsi="Times New Roman" w:cs="Times New Roman"/>
          <w:i/>
          <w:color w:val="000000"/>
          <w:sz w:val="24"/>
          <w:szCs w:val="24"/>
        </w:rPr>
        <w:t>A. olfersioides</w:t>
      </w:r>
      <w:r w:rsidR="00AF1AE6">
        <w:rPr>
          <w:rFonts w:ascii="Times New Roman" w:eastAsia="Times New Roman" w:hAnsi="Times New Roman" w:cs="Times New Roman"/>
          <w:color w:val="000000"/>
          <w:sz w:val="24"/>
          <w:szCs w:val="24"/>
        </w:rPr>
        <w:t xml:space="preserve"> </w:t>
      </w:r>
      <w:r w:rsidR="008C11F2">
        <w:rPr>
          <w:rFonts w:ascii="Times New Roman" w:eastAsia="Times New Roman" w:hAnsi="Times New Roman" w:cs="Times New Roman"/>
          <w:color w:val="000000"/>
          <w:sz w:val="24"/>
          <w:szCs w:val="24"/>
        </w:rPr>
        <w:t xml:space="preserve">tend to be concentrated </w:t>
      </w:r>
      <w:r w:rsidR="00AF1AE6">
        <w:rPr>
          <w:rFonts w:ascii="Times New Roman" w:eastAsia="Times New Roman" w:hAnsi="Times New Roman" w:cs="Times New Roman"/>
          <w:color w:val="000000"/>
          <w:sz w:val="24"/>
          <w:szCs w:val="24"/>
        </w:rPr>
        <w:t xml:space="preserve">in the same </w:t>
      </w:r>
      <w:r w:rsidR="008C11F2">
        <w:rPr>
          <w:rFonts w:ascii="Times New Roman" w:eastAsia="Times New Roman" w:hAnsi="Times New Roman" w:cs="Times New Roman"/>
          <w:color w:val="000000"/>
          <w:sz w:val="24"/>
          <w:szCs w:val="24"/>
        </w:rPr>
        <w:t>locations</w:t>
      </w:r>
      <w:r w:rsidR="00AF1AE6">
        <w:rPr>
          <w:rFonts w:ascii="Times New Roman" w:eastAsia="Times New Roman" w:hAnsi="Times New Roman" w:cs="Times New Roman"/>
          <w:color w:val="000000"/>
          <w:sz w:val="24"/>
          <w:szCs w:val="24"/>
        </w:rPr>
        <w:t>, w</w:t>
      </w:r>
      <w:r w:rsidR="008C11F2">
        <w:rPr>
          <w:rFonts w:ascii="Times New Roman" w:eastAsia="Times New Roman" w:hAnsi="Times New Roman" w:cs="Times New Roman"/>
          <w:color w:val="000000"/>
          <w:sz w:val="24"/>
          <w:szCs w:val="24"/>
        </w:rPr>
        <w:t>here forest</w:t>
      </w:r>
      <w:r w:rsidR="00AF1AE6">
        <w:rPr>
          <w:rFonts w:ascii="Times New Roman" w:eastAsia="Times New Roman" w:hAnsi="Times New Roman" w:cs="Times New Roman"/>
          <w:color w:val="000000"/>
          <w:sz w:val="24"/>
          <w:szCs w:val="24"/>
        </w:rPr>
        <w:t xml:space="preserve"> fragments </w:t>
      </w:r>
      <w:r w:rsidR="008C11F2">
        <w:rPr>
          <w:rFonts w:ascii="Times New Roman" w:eastAsia="Times New Roman" w:hAnsi="Times New Roman" w:cs="Times New Roman"/>
          <w:color w:val="000000"/>
          <w:sz w:val="24"/>
          <w:szCs w:val="24"/>
        </w:rPr>
        <w:t>may harbor isolated populations.</w:t>
      </w:r>
      <w:r w:rsidR="00044585">
        <w:rPr>
          <w:rFonts w:ascii="Times New Roman" w:eastAsia="Times New Roman" w:hAnsi="Times New Roman" w:cs="Times New Roman"/>
          <w:color w:val="000000"/>
          <w:sz w:val="24"/>
          <w:szCs w:val="24"/>
        </w:rPr>
        <w:t xml:space="preserve"> Fieldwork specially targeted at the detection of diurnal frogs in forest habitats in in poorly sampled areas along the coast of </w:t>
      </w:r>
      <w:r w:rsidR="003A29AD">
        <w:rPr>
          <w:rFonts w:ascii="Times New Roman" w:eastAsia="Times New Roman" w:hAnsi="Times New Roman" w:cs="Times New Roman"/>
          <w:color w:val="000000"/>
          <w:sz w:val="24"/>
          <w:szCs w:val="24"/>
        </w:rPr>
        <w:t>n</w:t>
      </w:r>
      <w:r w:rsidR="00044585">
        <w:rPr>
          <w:rFonts w:ascii="Times New Roman" w:eastAsia="Times New Roman" w:hAnsi="Times New Roman" w:cs="Times New Roman"/>
          <w:color w:val="000000"/>
          <w:sz w:val="24"/>
          <w:szCs w:val="24"/>
        </w:rPr>
        <w:t xml:space="preserve">ortheastern Brazil will help clarifying whether geographic distribution gaps of </w:t>
      </w:r>
      <w:r w:rsidR="00044585" w:rsidRPr="00044585">
        <w:rPr>
          <w:rFonts w:ascii="Times New Roman" w:eastAsia="Times New Roman" w:hAnsi="Times New Roman" w:cs="Times New Roman"/>
          <w:i/>
          <w:iCs/>
          <w:color w:val="000000"/>
          <w:sz w:val="24"/>
          <w:szCs w:val="24"/>
        </w:rPr>
        <w:t xml:space="preserve">A. olfersioides </w:t>
      </w:r>
      <w:r w:rsidR="00044585">
        <w:rPr>
          <w:rFonts w:ascii="Times New Roman" w:eastAsia="Times New Roman" w:hAnsi="Times New Roman" w:cs="Times New Roman"/>
          <w:color w:val="000000"/>
          <w:sz w:val="24"/>
          <w:szCs w:val="24"/>
        </w:rPr>
        <w:t>are an artifact of reduced sampling effort or a consequence of historical habitat fragmentation and degradation.</w:t>
      </w:r>
    </w:p>
    <w:p w14:paraId="59B5B016" w14:textId="77777777" w:rsidR="00A16414" w:rsidRDefault="00A16414"/>
    <w:p w14:paraId="1F2490E4" w14:textId="7ADAA43D" w:rsidR="00A16414" w:rsidRDefault="00DC4451" w:rsidP="004E41EB">
      <w:pPr>
        <w:pBdr>
          <w:top w:val="nil"/>
          <w:left w:val="nil"/>
          <w:bottom w:val="nil"/>
          <w:right w:val="nil"/>
          <w:between w:val="nil"/>
        </w:pBdr>
        <w:spacing w:line="362" w:lineRule="auto"/>
        <w:ind w:left="200" w:right="216"/>
        <w:rPr>
          <w:rFonts w:ascii="Times New Roman" w:eastAsia="Times New Roman" w:hAnsi="Times New Roman" w:cs="Times New Roman"/>
          <w:iCs/>
          <w:color w:val="000000"/>
          <w:sz w:val="24"/>
          <w:szCs w:val="24"/>
        </w:rPr>
      </w:pPr>
      <w:r>
        <w:rPr>
          <w:rFonts w:ascii="Times New Roman" w:eastAsia="Times New Roman" w:hAnsi="Times New Roman" w:cs="Times New Roman"/>
          <w:color w:val="000000"/>
          <w:sz w:val="24"/>
          <w:szCs w:val="24"/>
        </w:rPr>
        <w:t>Environmental predictors indicating i</w:t>
      </w:r>
      <w:r w:rsidR="00044585">
        <w:rPr>
          <w:rFonts w:ascii="Times New Roman" w:eastAsia="Times New Roman" w:hAnsi="Times New Roman" w:cs="Times New Roman"/>
          <w:color w:val="000000"/>
          <w:sz w:val="24"/>
          <w:szCs w:val="24"/>
        </w:rPr>
        <w:t>ncreased</w:t>
      </w:r>
      <w:r>
        <w:rPr>
          <w:rFonts w:ascii="Times New Roman" w:eastAsia="Times New Roman" w:hAnsi="Times New Roman" w:cs="Times New Roman"/>
          <w:color w:val="000000"/>
          <w:sz w:val="24"/>
          <w:szCs w:val="24"/>
        </w:rPr>
        <w:t xml:space="preserve"> precipitation and milder temperatures were the most strongly associated with areas with high environmental suitability for </w:t>
      </w:r>
      <w:r w:rsidRPr="00DC4451">
        <w:rPr>
          <w:rFonts w:ascii="Times New Roman" w:eastAsia="Times New Roman" w:hAnsi="Times New Roman" w:cs="Times New Roman"/>
          <w:i/>
          <w:iCs/>
          <w:color w:val="000000"/>
          <w:sz w:val="24"/>
          <w:szCs w:val="24"/>
        </w:rPr>
        <w:t>A. olfersioides</w:t>
      </w:r>
      <w:r>
        <w:rPr>
          <w:rFonts w:ascii="Times New Roman" w:eastAsia="Times New Roman" w:hAnsi="Times New Roman" w:cs="Times New Roman"/>
          <w:color w:val="000000"/>
          <w:sz w:val="24"/>
          <w:szCs w:val="24"/>
        </w:rPr>
        <w:t xml:space="preserve">. As ectotherms, amphibians depend on environmental temperature and humidity to regulate their metabolism and to adjust their </w:t>
      </w:r>
      <w:proofErr w:type="spellStart"/>
      <w:r>
        <w:rPr>
          <w:rFonts w:ascii="Times New Roman" w:eastAsia="Times New Roman" w:hAnsi="Times New Roman" w:cs="Times New Roman"/>
          <w:color w:val="000000"/>
          <w:sz w:val="24"/>
          <w:szCs w:val="24"/>
        </w:rPr>
        <w:t>ecophysiological</w:t>
      </w:r>
      <w:proofErr w:type="spellEnd"/>
      <w:r>
        <w:rPr>
          <w:rFonts w:ascii="Times New Roman" w:eastAsia="Times New Roman" w:hAnsi="Times New Roman" w:cs="Times New Roman"/>
          <w:color w:val="000000"/>
          <w:sz w:val="24"/>
          <w:szCs w:val="24"/>
        </w:rPr>
        <w:t xml:space="preserve"> performance (Bakken &amp; </w:t>
      </w:r>
      <w:proofErr w:type="spellStart"/>
      <w:r>
        <w:rPr>
          <w:rFonts w:ascii="Times New Roman" w:eastAsia="Times New Roman" w:hAnsi="Times New Roman" w:cs="Times New Roman"/>
          <w:color w:val="000000"/>
          <w:sz w:val="24"/>
          <w:szCs w:val="24"/>
        </w:rPr>
        <w:t>Anguilletta</w:t>
      </w:r>
      <w:proofErr w:type="spellEnd"/>
      <w:r>
        <w:rPr>
          <w:rFonts w:ascii="Times New Roman" w:eastAsia="Times New Roman" w:hAnsi="Times New Roman" w:cs="Times New Roman"/>
          <w:color w:val="000000"/>
          <w:sz w:val="24"/>
          <w:szCs w:val="24"/>
        </w:rPr>
        <w:t xml:space="preserve"> JR 2013). In tropical rainforest habitats, forest edges and open vegetation surrounding forest remnants can represent physiologically challenging habitats for forest-specialist organisms</w:t>
      </w:r>
      <w:del w:id="20" w:author="Pedro Simoes" w:date="2024-06-04T10:08:00Z" w16du:dateUtc="2024-06-04T13:08:00Z">
        <w:r w:rsidDel="003A29AD">
          <w:rPr>
            <w:rFonts w:ascii="Times New Roman" w:eastAsia="Times New Roman" w:hAnsi="Times New Roman" w:cs="Times New Roman"/>
            <w:color w:val="000000"/>
            <w:sz w:val="24"/>
            <w:szCs w:val="24"/>
          </w:rPr>
          <w:delText xml:space="preserve"> </w:delText>
        </w:r>
      </w:del>
      <w:r>
        <w:rPr>
          <w:rFonts w:ascii="Times New Roman" w:eastAsia="Times New Roman" w:hAnsi="Times New Roman" w:cs="Times New Roman"/>
          <w:color w:val="000000"/>
          <w:sz w:val="24"/>
          <w:szCs w:val="24"/>
        </w:rPr>
        <w:t xml:space="preserve"> (</w:t>
      </w:r>
      <w:r w:rsidR="00FD64E0">
        <w:rPr>
          <w:rFonts w:ascii="Times New Roman" w:eastAsia="Times New Roman" w:hAnsi="Times New Roman" w:cs="Times New Roman"/>
          <w:color w:val="000000"/>
          <w:sz w:val="24"/>
          <w:szCs w:val="24"/>
        </w:rPr>
        <w:t xml:space="preserve">Dixo &amp; Metzger 2010; </w:t>
      </w:r>
      <w:r w:rsidR="002B1CAB">
        <w:rPr>
          <w:rFonts w:ascii="Times New Roman" w:eastAsia="Times New Roman" w:hAnsi="Times New Roman" w:cs="Times New Roman"/>
          <w:color w:val="000000"/>
          <w:sz w:val="24"/>
          <w:szCs w:val="24"/>
        </w:rPr>
        <w:t>Almeida-Gomes &amp; Rocha 2014; Almeida-Gomes &amp; Rocha 2015</w:t>
      </w:r>
      <w:r>
        <w:rPr>
          <w:rFonts w:ascii="Times New Roman" w:eastAsia="Times New Roman" w:hAnsi="Times New Roman" w:cs="Times New Roman"/>
          <w:color w:val="000000"/>
          <w:sz w:val="24"/>
          <w:szCs w:val="24"/>
        </w:rPr>
        <w:t>)</w:t>
      </w:r>
      <w:r w:rsidR="003A29A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3A29AD">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z w:val="24"/>
          <w:szCs w:val="24"/>
        </w:rPr>
        <w:t xml:space="preserve"> these species depend on specific microclimatic conditions</w:t>
      </w:r>
      <w:r w:rsidR="003A29AD">
        <w:rPr>
          <w:rFonts w:ascii="Times New Roman" w:eastAsia="Times New Roman" w:hAnsi="Times New Roman" w:cs="Times New Roman"/>
          <w:color w:val="000000"/>
          <w:sz w:val="24"/>
          <w:szCs w:val="24"/>
        </w:rPr>
        <w:t>, they usually inhabit</w:t>
      </w:r>
      <w:r>
        <w:rPr>
          <w:rFonts w:ascii="Times New Roman" w:eastAsia="Times New Roman" w:hAnsi="Times New Roman" w:cs="Times New Roman"/>
          <w:color w:val="000000"/>
          <w:sz w:val="24"/>
          <w:szCs w:val="24"/>
        </w:rPr>
        <w:t xml:space="preserve"> </w:t>
      </w:r>
      <w:r w:rsidR="003A29AD">
        <w:rPr>
          <w:rFonts w:ascii="Times New Roman" w:eastAsia="Times New Roman" w:hAnsi="Times New Roman" w:cs="Times New Roman"/>
          <w:color w:val="000000"/>
          <w:sz w:val="24"/>
          <w:szCs w:val="24"/>
        </w:rPr>
        <w:t>the core area of forest fragments</w:t>
      </w:r>
      <w:r>
        <w:rPr>
          <w:rFonts w:ascii="Times New Roman" w:eastAsia="Times New Roman" w:hAnsi="Times New Roman" w:cs="Times New Roman"/>
          <w:color w:val="000000"/>
          <w:sz w:val="24"/>
          <w:szCs w:val="24"/>
        </w:rPr>
        <w:t xml:space="preserve"> (</w:t>
      </w:r>
      <w:hyperlink r:id="rId20">
        <w:r w:rsidR="00EF3308">
          <w:rPr>
            <w:rFonts w:ascii="Times New Roman" w:eastAsia="Times New Roman" w:hAnsi="Times New Roman" w:cs="Times New Roman"/>
            <w:color w:val="000000"/>
            <w:sz w:val="24"/>
            <w:szCs w:val="24"/>
          </w:rPr>
          <w:t>Ramalho et al. 2021</w:t>
        </w:r>
      </w:hyperlink>
      <w:r w:rsidR="00EF3308">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Mantavelli</w:t>
      </w:r>
      <w:proofErr w:type="spellEnd"/>
      <w:r>
        <w:rPr>
          <w:rFonts w:ascii="Times New Roman" w:eastAsia="Times New Roman" w:hAnsi="Times New Roman" w:cs="Times New Roman"/>
          <w:color w:val="000000"/>
          <w:sz w:val="24"/>
          <w:szCs w:val="24"/>
        </w:rPr>
        <w:t xml:space="preserve"> et al. 2022)</w:t>
      </w:r>
      <w:r w:rsidR="00436637">
        <w:rPr>
          <w:rFonts w:ascii="Times New Roman" w:eastAsia="Times New Roman" w:hAnsi="Times New Roman" w:cs="Times New Roman"/>
          <w:color w:val="000000"/>
          <w:sz w:val="24"/>
          <w:szCs w:val="24"/>
        </w:rPr>
        <w:t xml:space="preserve">. This is </w:t>
      </w:r>
      <w:r w:rsidR="00E2574B">
        <w:rPr>
          <w:rFonts w:ascii="Times New Roman" w:eastAsia="Times New Roman" w:hAnsi="Times New Roman" w:cs="Times New Roman"/>
          <w:color w:val="000000"/>
          <w:sz w:val="24"/>
          <w:szCs w:val="24"/>
        </w:rPr>
        <w:t>especially</w:t>
      </w:r>
      <w:r w:rsidR="00436637">
        <w:rPr>
          <w:rFonts w:ascii="Times New Roman" w:eastAsia="Times New Roman" w:hAnsi="Times New Roman" w:cs="Times New Roman"/>
          <w:color w:val="000000"/>
          <w:sz w:val="24"/>
          <w:szCs w:val="24"/>
        </w:rPr>
        <w:t xml:space="preserve"> important for amphibian species</w:t>
      </w:r>
      <w:r>
        <w:rPr>
          <w:rFonts w:ascii="Times New Roman" w:eastAsia="Times New Roman" w:hAnsi="Times New Roman" w:cs="Times New Roman"/>
          <w:color w:val="000000"/>
          <w:sz w:val="24"/>
          <w:szCs w:val="24"/>
        </w:rPr>
        <w:t xml:space="preserve"> </w:t>
      </w:r>
      <w:r w:rsidR="00436637">
        <w:rPr>
          <w:rFonts w:ascii="Times New Roman" w:eastAsia="Times New Roman" w:hAnsi="Times New Roman" w:cs="Times New Roman"/>
          <w:color w:val="000000"/>
          <w:sz w:val="24"/>
          <w:szCs w:val="24"/>
        </w:rPr>
        <w:t xml:space="preserve">of small body size, </w:t>
      </w:r>
      <w:r>
        <w:rPr>
          <w:rFonts w:ascii="Times New Roman" w:eastAsia="Times New Roman" w:hAnsi="Times New Roman" w:cs="Times New Roman"/>
          <w:color w:val="000000"/>
          <w:sz w:val="24"/>
          <w:szCs w:val="24"/>
        </w:rPr>
        <w:t xml:space="preserve">such as </w:t>
      </w:r>
      <w:r>
        <w:rPr>
          <w:rFonts w:ascii="Times New Roman" w:eastAsia="Times New Roman" w:hAnsi="Times New Roman" w:cs="Times New Roman"/>
          <w:i/>
          <w:color w:val="000000"/>
          <w:sz w:val="24"/>
          <w:szCs w:val="24"/>
        </w:rPr>
        <w:t>A. olfersioides</w:t>
      </w:r>
      <w:r w:rsidR="00436637">
        <w:rPr>
          <w:rFonts w:ascii="Times New Roman" w:eastAsia="Times New Roman" w:hAnsi="Times New Roman" w:cs="Times New Roman"/>
          <w:iCs/>
          <w:color w:val="000000"/>
          <w:sz w:val="24"/>
          <w:szCs w:val="24"/>
        </w:rPr>
        <w:t xml:space="preserve">, because they are relatively </w:t>
      </w:r>
      <w:r w:rsidR="00436637">
        <w:rPr>
          <w:rFonts w:ascii="Times New Roman" w:eastAsia="Times New Roman" w:hAnsi="Times New Roman" w:cs="Times New Roman"/>
          <w:color w:val="000000"/>
          <w:sz w:val="24"/>
          <w:szCs w:val="24"/>
        </w:rPr>
        <w:t>more susceptible to dehydration (Vitt &amp; Caldwell 2013).</w:t>
      </w:r>
      <w:r w:rsidR="00436637" w:rsidRPr="00436637">
        <w:t xml:space="preserve"> </w:t>
      </w:r>
      <w:r w:rsidR="00436637" w:rsidRPr="00436637">
        <w:rPr>
          <w:rFonts w:ascii="Times New Roman" w:eastAsia="Times New Roman" w:hAnsi="Times New Roman" w:cs="Times New Roman"/>
          <w:color w:val="000000"/>
          <w:sz w:val="24"/>
          <w:szCs w:val="24"/>
        </w:rPr>
        <w:t>Thus, it is expected that areas with lower temperature</w:t>
      </w:r>
      <w:r w:rsidR="003A29AD">
        <w:rPr>
          <w:rFonts w:ascii="Times New Roman" w:eastAsia="Times New Roman" w:hAnsi="Times New Roman" w:cs="Times New Roman"/>
          <w:color w:val="000000"/>
          <w:sz w:val="24"/>
          <w:szCs w:val="24"/>
        </w:rPr>
        <w:t xml:space="preserve">s </w:t>
      </w:r>
      <w:r w:rsidR="00436637" w:rsidRPr="00436637">
        <w:rPr>
          <w:rFonts w:ascii="Times New Roman" w:eastAsia="Times New Roman" w:hAnsi="Times New Roman" w:cs="Times New Roman"/>
          <w:color w:val="000000"/>
          <w:sz w:val="24"/>
          <w:szCs w:val="24"/>
        </w:rPr>
        <w:t xml:space="preserve">in the driest </w:t>
      </w:r>
      <w:r w:rsidR="003A29AD">
        <w:rPr>
          <w:rFonts w:ascii="Times New Roman" w:eastAsia="Times New Roman" w:hAnsi="Times New Roman" w:cs="Times New Roman"/>
          <w:color w:val="000000"/>
          <w:sz w:val="24"/>
          <w:szCs w:val="24"/>
        </w:rPr>
        <w:t>months</w:t>
      </w:r>
      <w:r w:rsidR="00436637" w:rsidRPr="00436637">
        <w:rPr>
          <w:rFonts w:ascii="Times New Roman" w:eastAsia="Times New Roman" w:hAnsi="Times New Roman" w:cs="Times New Roman"/>
          <w:color w:val="000000"/>
          <w:sz w:val="24"/>
          <w:szCs w:val="24"/>
        </w:rPr>
        <w:t xml:space="preserve"> of the year will present higher environmental suitability for </w:t>
      </w:r>
      <w:r w:rsidR="00436637" w:rsidRPr="00436637">
        <w:rPr>
          <w:rFonts w:ascii="Times New Roman" w:eastAsia="Times New Roman" w:hAnsi="Times New Roman" w:cs="Times New Roman"/>
          <w:i/>
          <w:iCs/>
          <w:color w:val="000000"/>
          <w:sz w:val="24"/>
          <w:szCs w:val="24"/>
        </w:rPr>
        <w:t>A. olfersioides</w:t>
      </w:r>
      <w:r w:rsidR="00436637">
        <w:rPr>
          <w:rFonts w:ascii="Times New Roman" w:eastAsia="Times New Roman" w:hAnsi="Times New Roman" w:cs="Times New Roman"/>
          <w:color w:val="000000"/>
          <w:sz w:val="24"/>
          <w:szCs w:val="24"/>
        </w:rPr>
        <w:t xml:space="preserve">. In addition, </w:t>
      </w:r>
      <w:r>
        <w:rPr>
          <w:rFonts w:ascii="Times New Roman" w:eastAsia="Times New Roman" w:hAnsi="Times New Roman" w:cs="Times New Roman"/>
          <w:i/>
          <w:color w:val="000000"/>
          <w:sz w:val="24"/>
          <w:szCs w:val="24"/>
        </w:rPr>
        <w:t>A. olfersioides</w:t>
      </w:r>
      <w:r w:rsidR="00436637">
        <w:rPr>
          <w:rFonts w:ascii="Times New Roman" w:eastAsia="Times New Roman" w:hAnsi="Times New Roman" w:cs="Times New Roman"/>
          <w:iCs/>
          <w:color w:val="000000"/>
          <w:sz w:val="24"/>
          <w:szCs w:val="24"/>
        </w:rPr>
        <w:t>’</w:t>
      </w:r>
      <w:r>
        <w:rPr>
          <w:rFonts w:ascii="Times New Roman" w:eastAsia="Times New Roman" w:hAnsi="Times New Roman" w:cs="Times New Roman"/>
          <w:color w:val="000000"/>
          <w:sz w:val="24"/>
          <w:szCs w:val="24"/>
        </w:rPr>
        <w:t xml:space="preserve"> reproducti</w:t>
      </w:r>
      <w:r w:rsidR="00436637">
        <w:rPr>
          <w:rFonts w:ascii="Times New Roman" w:eastAsia="Times New Roman" w:hAnsi="Times New Roman" w:cs="Times New Roman"/>
          <w:color w:val="000000"/>
          <w:sz w:val="24"/>
          <w:szCs w:val="24"/>
        </w:rPr>
        <w:t xml:space="preserve">on relies </w:t>
      </w:r>
      <w:r>
        <w:rPr>
          <w:rFonts w:ascii="Times New Roman" w:eastAsia="Times New Roman" w:hAnsi="Times New Roman" w:cs="Times New Roman"/>
          <w:color w:val="000000"/>
          <w:sz w:val="24"/>
          <w:szCs w:val="24"/>
        </w:rPr>
        <w:t xml:space="preserve">on </w:t>
      </w:r>
      <w:r w:rsidR="00436637">
        <w:rPr>
          <w:rFonts w:ascii="Times New Roman" w:eastAsia="Times New Roman" w:hAnsi="Times New Roman" w:cs="Times New Roman"/>
          <w:color w:val="000000"/>
          <w:sz w:val="24"/>
          <w:szCs w:val="24"/>
        </w:rPr>
        <w:t xml:space="preserve">the presence of rain pools for larval </w:t>
      </w:r>
      <w:r>
        <w:rPr>
          <w:rFonts w:ascii="Times New Roman" w:eastAsia="Times New Roman" w:hAnsi="Times New Roman" w:cs="Times New Roman"/>
          <w:color w:val="000000"/>
          <w:sz w:val="24"/>
          <w:szCs w:val="24"/>
        </w:rPr>
        <w:t xml:space="preserve">development (Costa et al. 2019). In general, seasons of higher precipitation coincide with the reproductive period of most anuran species in the northeastern Atlantic Forest (Lourenço-de-Moraes et al. 2019), and different precipitation patterns are strong environmental modulators in the distribution of anuran amphibians in </w:t>
      </w:r>
      <w:r w:rsidR="00436637">
        <w:rPr>
          <w:rFonts w:ascii="Times New Roman" w:eastAsia="Times New Roman" w:hAnsi="Times New Roman" w:cs="Times New Roman"/>
          <w:color w:val="000000"/>
          <w:sz w:val="24"/>
          <w:szCs w:val="24"/>
        </w:rPr>
        <w:t xml:space="preserve">the biome </w:t>
      </w:r>
      <w:r>
        <w:rPr>
          <w:rFonts w:ascii="Times New Roman" w:eastAsia="Times New Roman" w:hAnsi="Times New Roman" w:cs="Times New Roman"/>
          <w:color w:val="000000"/>
          <w:sz w:val="24"/>
          <w:szCs w:val="24"/>
        </w:rPr>
        <w:t xml:space="preserve">(Vasconcelos et al. 2014). A greater number of </w:t>
      </w:r>
      <w:r>
        <w:rPr>
          <w:rFonts w:ascii="Times New Roman" w:eastAsia="Times New Roman" w:hAnsi="Times New Roman" w:cs="Times New Roman"/>
          <w:i/>
          <w:color w:val="000000"/>
          <w:sz w:val="24"/>
          <w:szCs w:val="24"/>
        </w:rPr>
        <w:t>A. olfersioides</w:t>
      </w:r>
      <w:r>
        <w:rPr>
          <w:rFonts w:ascii="Times New Roman" w:eastAsia="Times New Roman" w:hAnsi="Times New Roman" w:cs="Times New Roman"/>
          <w:color w:val="000000"/>
          <w:sz w:val="24"/>
          <w:szCs w:val="24"/>
        </w:rPr>
        <w:t xml:space="preserve"> males vocalizing </w:t>
      </w:r>
      <w:r w:rsidR="003A29AD">
        <w:rPr>
          <w:rFonts w:ascii="Times New Roman" w:eastAsia="Times New Roman" w:hAnsi="Times New Roman" w:cs="Times New Roman"/>
          <w:color w:val="000000"/>
          <w:sz w:val="24"/>
          <w:szCs w:val="24"/>
        </w:rPr>
        <w:t>during periods of increased</w:t>
      </w:r>
      <w:r>
        <w:rPr>
          <w:rFonts w:ascii="Times New Roman" w:eastAsia="Times New Roman" w:hAnsi="Times New Roman" w:cs="Times New Roman"/>
          <w:color w:val="000000"/>
          <w:sz w:val="24"/>
          <w:szCs w:val="24"/>
        </w:rPr>
        <w:t xml:space="preserve"> relative humidity has already been reported (Costa et al. 2019)</w:t>
      </w:r>
      <w:r w:rsidR="00891781">
        <w:rPr>
          <w:rFonts w:ascii="Times New Roman" w:eastAsia="Times New Roman" w:hAnsi="Times New Roman" w:cs="Times New Roman"/>
          <w:iCs/>
          <w:color w:val="000000"/>
          <w:sz w:val="24"/>
          <w:szCs w:val="24"/>
        </w:rPr>
        <w:t>.</w:t>
      </w:r>
    </w:p>
    <w:p w14:paraId="2E7AC31E" w14:textId="77777777" w:rsidR="00891781" w:rsidRPr="00891781" w:rsidRDefault="00891781" w:rsidP="00891781">
      <w:pPr>
        <w:pBdr>
          <w:top w:val="nil"/>
          <w:left w:val="nil"/>
          <w:bottom w:val="nil"/>
          <w:right w:val="nil"/>
          <w:between w:val="nil"/>
        </w:pBdr>
        <w:spacing w:line="362" w:lineRule="auto"/>
        <w:ind w:left="200" w:right="216"/>
        <w:rPr>
          <w:rFonts w:ascii="Times New Roman" w:eastAsia="Times New Roman" w:hAnsi="Times New Roman" w:cs="Times New Roman"/>
          <w:iCs/>
          <w:color w:val="000000"/>
          <w:sz w:val="24"/>
          <w:szCs w:val="24"/>
        </w:rPr>
      </w:pPr>
    </w:p>
    <w:p w14:paraId="2392E9DB" w14:textId="2ABE45EE" w:rsidR="00170DEF" w:rsidRDefault="00AF1AE6" w:rsidP="00170DEF">
      <w:pPr>
        <w:pBdr>
          <w:top w:val="nil"/>
          <w:left w:val="nil"/>
          <w:bottom w:val="nil"/>
          <w:right w:val="nil"/>
          <w:between w:val="nil"/>
        </w:pBdr>
        <w:spacing w:line="362" w:lineRule="auto"/>
        <w:ind w:left="200" w:right="2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EVI and </w:t>
      </w:r>
      <w:r w:rsidR="00891781">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z w:val="24"/>
          <w:szCs w:val="24"/>
        </w:rPr>
        <w:t xml:space="preserve">errain </w:t>
      </w:r>
      <w:r w:rsidR="00891781">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lope had </w:t>
      </w:r>
      <w:r w:rsidR="00A164E2">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minor influence on environmental suitability</w:t>
      </w:r>
      <w:r w:rsidR="00891781">
        <w:rPr>
          <w:rFonts w:ascii="Times New Roman" w:eastAsia="Times New Roman" w:hAnsi="Times New Roman" w:cs="Times New Roman"/>
          <w:color w:val="000000"/>
          <w:sz w:val="24"/>
          <w:szCs w:val="24"/>
        </w:rPr>
        <w:t xml:space="preserve"> for </w:t>
      </w:r>
      <w:r w:rsidR="00891781" w:rsidRPr="00170DEF">
        <w:rPr>
          <w:rFonts w:ascii="Times New Roman" w:eastAsia="Times New Roman" w:hAnsi="Times New Roman" w:cs="Times New Roman"/>
          <w:i/>
          <w:iCs/>
          <w:color w:val="000000"/>
          <w:sz w:val="24"/>
          <w:szCs w:val="24"/>
        </w:rPr>
        <w:t>A. olfersioides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not</w:t>
      </w:r>
      <w:r>
        <w:rPr>
          <w:rFonts w:ascii="Times New Roman" w:eastAsia="Times New Roman" w:hAnsi="Times New Roman" w:cs="Times New Roman"/>
          <w:color w:val="000000"/>
          <w:sz w:val="24"/>
          <w:szCs w:val="24"/>
        </w:rPr>
        <w:t xml:space="preserve"> confirming our initial hypothes</w:t>
      </w:r>
      <w:r w:rsidR="00891781">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s. EVI was selected as one of the main environmental predictors a priori due to the </w:t>
      </w:r>
      <w:r w:rsidR="00891781">
        <w:rPr>
          <w:rFonts w:ascii="Times New Roman" w:eastAsia="Times New Roman" w:hAnsi="Times New Roman" w:cs="Times New Roman"/>
          <w:color w:val="000000"/>
          <w:sz w:val="24"/>
          <w:szCs w:val="24"/>
        </w:rPr>
        <w:t>stenoic</w:t>
      </w:r>
      <w:r>
        <w:rPr>
          <w:rFonts w:ascii="Times New Roman" w:eastAsia="Times New Roman" w:hAnsi="Times New Roman" w:cs="Times New Roman"/>
          <w:color w:val="000000"/>
          <w:sz w:val="24"/>
          <w:szCs w:val="24"/>
        </w:rPr>
        <w:t xml:space="preserve"> habit of </w:t>
      </w:r>
      <w:r>
        <w:rPr>
          <w:rFonts w:ascii="Times New Roman" w:eastAsia="Times New Roman" w:hAnsi="Times New Roman" w:cs="Times New Roman"/>
          <w:i/>
          <w:color w:val="000000"/>
          <w:sz w:val="24"/>
          <w:szCs w:val="24"/>
        </w:rPr>
        <w:t>A. olfersioides</w:t>
      </w:r>
      <w:r>
        <w:rPr>
          <w:rFonts w:ascii="Times New Roman" w:eastAsia="Times New Roman" w:hAnsi="Times New Roman" w:cs="Times New Roman"/>
          <w:color w:val="000000"/>
          <w:sz w:val="24"/>
          <w:szCs w:val="24"/>
        </w:rPr>
        <w:t xml:space="preserve">, </w:t>
      </w:r>
      <w:r w:rsidR="00891781">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z w:val="24"/>
          <w:szCs w:val="24"/>
        </w:rPr>
        <w:t>areas with high EVI</w:t>
      </w:r>
      <w:r w:rsidR="00891781">
        <w:rPr>
          <w:rFonts w:ascii="Times New Roman" w:eastAsia="Times New Roman" w:hAnsi="Times New Roman" w:cs="Times New Roman"/>
          <w:color w:val="000000"/>
          <w:sz w:val="24"/>
          <w:szCs w:val="24"/>
        </w:rPr>
        <w:t xml:space="preserve"> can</w:t>
      </w:r>
      <w:r>
        <w:rPr>
          <w:rFonts w:ascii="Times New Roman" w:eastAsia="Times New Roman" w:hAnsi="Times New Roman" w:cs="Times New Roman"/>
          <w:color w:val="000000"/>
          <w:sz w:val="24"/>
          <w:szCs w:val="24"/>
        </w:rPr>
        <w:t xml:space="preserve"> be </w:t>
      </w:r>
      <w:r w:rsidR="00891781">
        <w:rPr>
          <w:rFonts w:ascii="Times New Roman" w:eastAsia="Times New Roman" w:hAnsi="Times New Roman" w:cs="Times New Roman"/>
          <w:color w:val="000000"/>
          <w:sz w:val="24"/>
          <w:szCs w:val="24"/>
        </w:rPr>
        <w:t xml:space="preserve">generally </w:t>
      </w:r>
      <w:r>
        <w:rPr>
          <w:rFonts w:ascii="Times New Roman" w:eastAsia="Times New Roman" w:hAnsi="Times New Roman" w:cs="Times New Roman"/>
          <w:color w:val="000000"/>
          <w:sz w:val="24"/>
          <w:szCs w:val="24"/>
        </w:rPr>
        <w:t xml:space="preserve">interpreted as </w:t>
      </w:r>
      <w:r w:rsidR="00891781">
        <w:rPr>
          <w:rFonts w:ascii="Times New Roman" w:eastAsia="Times New Roman" w:hAnsi="Times New Roman" w:cs="Times New Roman"/>
          <w:color w:val="000000"/>
          <w:sz w:val="24"/>
          <w:szCs w:val="24"/>
        </w:rPr>
        <w:t>areas with</w:t>
      </w:r>
      <w:r>
        <w:rPr>
          <w:rFonts w:ascii="Times New Roman" w:eastAsia="Times New Roman" w:hAnsi="Times New Roman" w:cs="Times New Roman"/>
          <w:color w:val="000000"/>
          <w:sz w:val="24"/>
          <w:szCs w:val="24"/>
        </w:rPr>
        <w:t xml:space="preserve"> </w:t>
      </w:r>
      <w:r w:rsidR="00891781">
        <w:rPr>
          <w:rFonts w:ascii="Times New Roman" w:eastAsia="Times New Roman" w:hAnsi="Times New Roman" w:cs="Times New Roman"/>
          <w:color w:val="000000"/>
          <w:sz w:val="24"/>
          <w:szCs w:val="24"/>
        </w:rPr>
        <w:t>denser</w:t>
      </w:r>
      <w:r>
        <w:rPr>
          <w:rFonts w:ascii="Times New Roman" w:eastAsia="Times New Roman" w:hAnsi="Times New Roman" w:cs="Times New Roman"/>
          <w:color w:val="000000"/>
          <w:sz w:val="24"/>
          <w:szCs w:val="24"/>
        </w:rPr>
        <w:t xml:space="preserve"> vegetation cover (Silva et al. 2021). </w:t>
      </w:r>
      <w:r w:rsidR="00891781">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lope was selected as </w:t>
      </w:r>
      <w:r w:rsidR="00891781">
        <w:rPr>
          <w:rFonts w:ascii="Times New Roman" w:eastAsia="Times New Roman" w:hAnsi="Times New Roman" w:cs="Times New Roman"/>
          <w:color w:val="000000"/>
          <w:sz w:val="24"/>
          <w:szCs w:val="24"/>
        </w:rPr>
        <w:t>a proxy for the potential presence of flat terrain, prone to accumulate rainwater in pools. T</w:t>
      </w:r>
      <w:r>
        <w:rPr>
          <w:rFonts w:ascii="Times New Roman" w:eastAsia="Times New Roman" w:hAnsi="Times New Roman" w:cs="Times New Roman"/>
          <w:color w:val="000000"/>
          <w:sz w:val="24"/>
          <w:szCs w:val="24"/>
        </w:rPr>
        <w:t xml:space="preserve">he low performance of EVI </w:t>
      </w:r>
      <w:r w:rsidR="00891781">
        <w:rPr>
          <w:rFonts w:ascii="Times New Roman" w:eastAsia="Times New Roman" w:hAnsi="Times New Roman" w:cs="Times New Roman"/>
          <w:color w:val="000000"/>
          <w:sz w:val="24"/>
          <w:szCs w:val="24"/>
        </w:rPr>
        <w:t xml:space="preserve">in our model may be an artifact of data resolution. </w:t>
      </w:r>
      <w:r>
        <w:rPr>
          <w:rFonts w:ascii="Times New Roman" w:eastAsia="Times New Roman" w:hAnsi="Times New Roman" w:cs="Times New Roman"/>
          <w:color w:val="000000"/>
          <w:sz w:val="24"/>
          <w:szCs w:val="24"/>
        </w:rPr>
        <w:t xml:space="preserve">Because </w:t>
      </w:r>
      <w:r w:rsidR="00891781">
        <w:rPr>
          <w:rFonts w:ascii="Times New Roman" w:eastAsia="Times New Roman" w:hAnsi="Times New Roman" w:cs="Times New Roman"/>
          <w:color w:val="000000"/>
          <w:sz w:val="24"/>
          <w:szCs w:val="24"/>
        </w:rPr>
        <w:t>EVI</w:t>
      </w:r>
      <w:r>
        <w:rPr>
          <w:rFonts w:ascii="Times New Roman" w:eastAsia="Times New Roman" w:hAnsi="Times New Roman" w:cs="Times New Roman"/>
          <w:color w:val="000000"/>
          <w:sz w:val="24"/>
          <w:szCs w:val="24"/>
        </w:rPr>
        <w:t xml:space="preserve"> data </w:t>
      </w:r>
      <w:r w:rsidR="00891781">
        <w:rPr>
          <w:rFonts w:ascii="Times New Roman" w:eastAsia="Times New Roman" w:hAnsi="Times New Roman" w:cs="Times New Roman"/>
          <w:color w:val="000000"/>
          <w:sz w:val="24"/>
          <w:szCs w:val="24"/>
        </w:rPr>
        <w:t>is provided in</w:t>
      </w:r>
      <w:r>
        <w:rPr>
          <w:rFonts w:ascii="Times New Roman" w:eastAsia="Times New Roman" w:hAnsi="Times New Roman" w:cs="Times New Roman"/>
          <w:color w:val="000000"/>
          <w:sz w:val="24"/>
          <w:szCs w:val="24"/>
        </w:rPr>
        <w:t xml:space="preserve"> 0.5 arc-min resolution, each pixel represents an </w:t>
      </w:r>
      <w:r w:rsidR="00891781">
        <w:rPr>
          <w:rFonts w:ascii="Times New Roman" w:eastAsia="Times New Roman" w:hAnsi="Times New Roman" w:cs="Times New Roman"/>
          <w:color w:val="000000"/>
          <w:sz w:val="24"/>
          <w:szCs w:val="24"/>
        </w:rPr>
        <w:t xml:space="preserve">area of </w:t>
      </w:r>
      <w:r>
        <w:rPr>
          <w:rFonts w:ascii="Times New Roman" w:eastAsia="Times New Roman" w:hAnsi="Times New Roman" w:cs="Times New Roman"/>
          <w:color w:val="000000"/>
          <w:sz w:val="24"/>
          <w:szCs w:val="24"/>
        </w:rPr>
        <w:t xml:space="preserve">1 km² </w:t>
      </w:r>
      <w:r w:rsidR="00891781">
        <w:rPr>
          <w:rFonts w:ascii="Times New Roman" w:eastAsia="Times New Roman" w:hAnsi="Times New Roman" w:cs="Times New Roman"/>
          <w:color w:val="000000"/>
          <w:sz w:val="24"/>
          <w:szCs w:val="24"/>
        </w:rPr>
        <w:t>and the index value represents a summarized value of the whole vegetation coverage</w:t>
      </w:r>
      <w:r>
        <w:rPr>
          <w:rFonts w:ascii="Times New Roman" w:eastAsia="Times New Roman" w:hAnsi="Times New Roman" w:cs="Times New Roman"/>
          <w:color w:val="000000"/>
          <w:sz w:val="24"/>
          <w:szCs w:val="24"/>
        </w:rPr>
        <w:t xml:space="preserve">. Several forest fragments in the northeastern Atlantic Forest </w:t>
      </w:r>
      <w:r w:rsidR="00891781">
        <w:rPr>
          <w:rFonts w:ascii="Times New Roman" w:eastAsia="Times New Roman" w:hAnsi="Times New Roman" w:cs="Times New Roman"/>
          <w:color w:val="000000"/>
          <w:sz w:val="24"/>
          <w:szCs w:val="24"/>
        </w:rPr>
        <w:t>cover</w:t>
      </w:r>
      <w:r>
        <w:rPr>
          <w:rFonts w:ascii="Times New Roman" w:eastAsia="Times New Roman" w:hAnsi="Times New Roman" w:cs="Times New Roman"/>
          <w:color w:val="000000"/>
          <w:sz w:val="24"/>
          <w:szCs w:val="24"/>
        </w:rPr>
        <w:t xml:space="preserve"> areas smaller</w:t>
      </w:r>
      <w:r w:rsidR="00B16D6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891781">
        <w:rPr>
          <w:rFonts w:ascii="Times New Roman" w:eastAsia="Times New Roman" w:hAnsi="Times New Roman" w:cs="Times New Roman"/>
          <w:color w:val="000000"/>
          <w:sz w:val="24"/>
          <w:szCs w:val="24"/>
        </w:rPr>
        <w:t xml:space="preserve">or </w:t>
      </w:r>
      <w:r w:rsidR="00170DEF">
        <w:rPr>
          <w:rFonts w:ascii="Times New Roman" w:eastAsia="Times New Roman" w:hAnsi="Times New Roman" w:cs="Times New Roman"/>
          <w:color w:val="000000"/>
          <w:sz w:val="24"/>
          <w:szCs w:val="24"/>
        </w:rPr>
        <w:t>not</w:t>
      </w:r>
      <w:r w:rsidR="00891781">
        <w:rPr>
          <w:rFonts w:ascii="Times New Roman" w:eastAsia="Times New Roman" w:hAnsi="Times New Roman" w:cs="Times New Roman"/>
          <w:color w:val="000000"/>
          <w:sz w:val="24"/>
          <w:szCs w:val="24"/>
        </w:rPr>
        <w:t xml:space="preserve"> </w:t>
      </w:r>
      <w:r w:rsidR="00B16D60">
        <w:rPr>
          <w:rFonts w:ascii="Times New Roman" w:eastAsia="Times New Roman" w:hAnsi="Times New Roman" w:cs="Times New Roman"/>
          <w:color w:val="000000"/>
          <w:sz w:val="24"/>
          <w:szCs w:val="24"/>
        </w:rPr>
        <w:t xml:space="preserve">much </w:t>
      </w:r>
      <w:r w:rsidR="00891781">
        <w:rPr>
          <w:rFonts w:ascii="Times New Roman" w:eastAsia="Times New Roman" w:hAnsi="Times New Roman" w:cs="Times New Roman"/>
          <w:color w:val="000000"/>
          <w:sz w:val="24"/>
          <w:szCs w:val="24"/>
        </w:rPr>
        <w:t xml:space="preserve">larger </w:t>
      </w:r>
      <w:r>
        <w:rPr>
          <w:rFonts w:ascii="Times New Roman" w:eastAsia="Times New Roman" w:hAnsi="Times New Roman" w:cs="Times New Roman"/>
          <w:color w:val="000000"/>
          <w:sz w:val="24"/>
          <w:szCs w:val="24"/>
        </w:rPr>
        <w:t xml:space="preserve">than 1 km², </w:t>
      </w:r>
      <w:r w:rsidR="00891781">
        <w:rPr>
          <w:rFonts w:ascii="Times New Roman" w:eastAsia="Times New Roman" w:hAnsi="Times New Roman" w:cs="Times New Roman"/>
          <w:color w:val="000000"/>
          <w:sz w:val="24"/>
          <w:szCs w:val="24"/>
        </w:rPr>
        <w:t xml:space="preserve">and open vegetation (sugarcane monoculture, pasture, etc.) surrounding the </w:t>
      </w:r>
      <w:r>
        <w:rPr>
          <w:rFonts w:ascii="Times New Roman" w:eastAsia="Times New Roman" w:hAnsi="Times New Roman" w:cs="Times New Roman"/>
          <w:color w:val="000000"/>
          <w:sz w:val="24"/>
          <w:szCs w:val="24"/>
        </w:rPr>
        <w:t>fragment</w:t>
      </w:r>
      <w:r w:rsidR="00B16D60">
        <w:rPr>
          <w:rFonts w:ascii="Times New Roman" w:eastAsia="Times New Roman" w:hAnsi="Times New Roman" w:cs="Times New Roman"/>
          <w:color w:val="000000"/>
          <w:sz w:val="24"/>
          <w:szCs w:val="24"/>
        </w:rPr>
        <w:t>s</w:t>
      </w:r>
      <w:r w:rsidR="0089178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reduce</w:t>
      </w:r>
      <w:r w:rsidR="00891781">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z w:val="24"/>
          <w:szCs w:val="24"/>
        </w:rPr>
        <w:t xml:space="preserve"> EVI </w:t>
      </w:r>
      <w:r w:rsidR="00891781">
        <w:rPr>
          <w:rFonts w:ascii="Times New Roman" w:eastAsia="Times New Roman" w:hAnsi="Times New Roman" w:cs="Times New Roman"/>
          <w:color w:val="000000"/>
          <w:sz w:val="24"/>
          <w:szCs w:val="24"/>
        </w:rPr>
        <w:t>estimated</w:t>
      </w:r>
      <w:r>
        <w:rPr>
          <w:rFonts w:ascii="Times New Roman" w:eastAsia="Times New Roman" w:hAnsi="Times New Roman" w:cs="Times New Roman"/>
          <w:color w:val="000000"/>
          <w:sz w:val="24"/>
          <w:szCs w:val="24"/>
        </w:rPr>
        <w:t xml:space="preserve"> </w:t>
      </w:r>
      <w:r w:rsidR="00891781">
        <w:rPr>
          <w:rFonts w:ascii="Times New Roman" w:eastAsia="Times New Roman" w:hAnsi="Times New Roman" w:cs="Times New Roman"/>
          <w:color w:val="000000"/>
          <w:sz w:val="24"/>
          <w:szCs w:val="24"/>
        </w:rPr>
        <w:t xml:space="preserve">for each </w:t>
      </w:r>
      <w:r>
        <w:rPr>
          <w:rFonts w:ascii="Times New Roman" w:eastAsia="Times New Roman" w:hAnsi="Times New Roman" w:cs="Times New Roman"/>
          <w:color w:val="000000"/>
          <w:sz w:val="24"/>
          <w:szCs w:val="24"/>
        </w:rPr>
        <w:t>pixel</w:t>
      </w:r>
      <w:r w:rsidR="00B16D6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(Dong et al. 2013; Oon et al. 2023</w:t>
      </w:r>
      <w:r w:rsidR="00B16D60">
        <w:rPr>
          <w:rFonts w:ascii="Times New Roman" w:eastAsia="Times New Roman" w:hAnsi="Times New Roman" w:cs="Times New Roman"/>
          <w:color w:val="000000"/>
          <w:sz w:val="24"/>
          <w:szCs w:val="24"/>
        </w:rPr>
        <w:t xml:space="preserve">; </w:t>
      </w:r>
      <w:r w:rsidR="00755012">
        <w:rPr>
          <w:rFonts w:ascii="Times New Roman" w:eastAsia="Times New Roman" w:hAnsi="Times New Roman" w:cs="Times New Roman"/>
          <w:color w:val="000000"/>
          <w:sz w:val="24"/>
          <w:szCs w:val="24"/>
        </w:rPr>
        <w:lastRenderedPageBreak/>
        <w:t xml:space="preserve">Supplemental Material, Figure </w:t>
      </w:r>
      <w:r w:rsidR="00B16D60">
        <w:rPr>
          <w:rFonts w:ascii="Times New Roman" w:eastAsia="Times New Roman" w:hAnsi="Times New Roman" w:cs="Times New Roman"/>
          <w:color w:val="000000"/>
          <w:sz w:val="24"/>
          <w:szCs w:val="24"/>
        </w:rPr>
        <w:t>S</w:t>
      </w:r>
      <w:r w:rsidR="00755012">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w:t>
      </w:r>
      <w:r w:rsidR="00B16D60">
        <w:rPr>
          <w:rFonts w:ascii="Times New Roman" w:eastAsia="Times New Roman" w:hAnsi="Times New Roman" w:cs="Times New Roman"/>
          <w:color w:val="000000"/>
          <w:sz w:val="24"/>
          <w:szCs w:val="24"/>
        </w:rPr>
        <w:t xml:space="preserve"> </w:t>
      </w:r>
    </w:p>
    <w:p w14:paraId="75743C81" w14:textId="77777777" w:rsidR="00170DEF" w:rsidRDefault="00170DEF" w:rsidP="00170DEF">
      <w:pPr>
        <w:pBdr>
          <w:top w:val="nil"/>
          <w:left w:val="nil"/>
          <w:bottom w:val="nil"/>
          <w:right w:val="nil"/>
          <w:between w:val="nil"/>
        </w:pBdr>
        <w:spacing w:line="362" w:lineRule="auto"/>
        <w:ind w:left="200" w:right="216"/>
        <w:rPr>
          <w:rFonts w:ascii="Times New Roman" w:eastAsia="Times New Roman" w:hAnsi="Times New Roman" w:cs="Times New Roman"/>
          <w:color w:val="000000"/>
          <w:sz w:val="24"/>
          <w:szCs w:val="24"/>
        </w:rPr>
      </w:pPr>
    </w:p>
    <w:p w14:paraId="468FA6A0" w14:textId="0FA6AAF1" w:rsidR="00A16414" w:rsidRDefault="00B16D60" w:rsidP="00170DEF">
      <w:pPr>
        <w:pBdr>
          <w:top w:val="nil"/>
          <w:left w:val="nil"/>
          <w:bottom w:val="nil"/>
          <w:right w:val="nil"/>
          <w:between w:val="nil"/>
        </w:pBdr>
        <w:spacing w:line="362" w:lineRule="auto"/>
        <w:ind w:left="200" w:right="2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relation to slope, Amazonian species of </w:t>
      </w:r>
      <w:r>
        <w:rPr>
          <w:rFonts w:ascii="Times New Roman" w:eastAsia="Times New Roman" w:hAnsi="Times New Roman" w:cs="Times New Roman"/>
          <w:i/>
          <w:color w:val="000000"/>
          <w:sz w:val="24"/>
          <w:szCs w:val="24"/>
        </w:rPr>
        <w:t>Allobates</w:t>
      </w:r>
      <w:r>
        <w:rPr>
          <w:rFonts w:ascii="Times New Roman" w:eastAsia="Times New Roman" w:hAnsi="Times New Roman" w:cs="Times New Roman"/>
          <w:color w:val="000000"/>
          <w:sz w:val="24"/>
          <w:szCs w:val="24"/>
        </w:rPr>
        <w:t xml:space="preserve"> occupy environments with specific terrain inclination (Lima et al. 2002; Rocha et al. 2018; but see Menin et al. 2011). It is possible that flat environments flood more easily in rainy periods, not allowing the formation of isolated rain pools. On the other hand, steep environments retain less rainwater, making it difficult for water ponds to form. Thus, </w:t>
      </w:r>
      <w:r>
        <w:rPr>
          <w:rFonts w:ascii="Times New Roman" w:eastAsia="Times New Roman" w:hAnsi="Times New Roman" w:cs="Times New Roman"/>
          <w:i/>
          <w:color w:val="000000"/>
          <w:sz w:val="24"/>
          <w:szCs w:val="24"/>
        </w:rPr>
        <w:t>A. olfersioides</w:t>
      </w:r>
      <w:r>
        <w:rPr>
          <w:rFonts w:ascii="Times New Roman" w:eastAsia="Times New Roman" w:hAnsi="Times New Roman" w:cs="Times New Roman"/>
          <w:color w:val="000000"/>
          <w:sz w:val="24"/>
          <w:szCs w:val="24"/>
        </w:rPr>
        <w:t xml:space="preserve">, as well as other species of </w:t>
      </w:r>
      <w:r w:rsidR="00170DEF">
        <w:rPr>
          <w:rFonts w:ascii="Times New Roman" w:eastAsia="Times New Roman" w:hAnsi="Times New Roman" w:cs="Times New Roman"/>
          <w:color w:val="000000"/>
          <w:sz w:val="24"/>
          <w:szCs w:val="24"/>
        </w:rPr>
        <w:t>Dendrobatoidea group</w:t>
      </w:r>
      <w:r>
        <w:rPr>
          <w:rFonts w:ascii="Times New Roman" w:eastAsia="Times New Roman" w:hAnsi="Times New Roman" w:cs="Times New Roman"/>
          <w:color w:val="000000"/>
          <w:sz w:val="24"/>
          <w:szCs w:val="24"/>
        </w:rPr>
        <w:t xml:space="preserve">, will prefer specific microenvironments, perhaps existing in terrains with different slopes, which favor the formation of small pools. As each slope datum value in our analysis also represents a summary of an area of 1 km², and that </w:t>
      </w:r>
      <w:r>
        <w:rPr>
          <w:rFonts w:ascii="Times New Roman" w:eastAsia="Times New Roman" w:hAnsi="Times New Roman" w:cs="Times New Roman"/>
          <w:i/>
          <w:color w:val="000000"/>
          <w:sz w:val="24"/>
          <w:szCs w:val="24"/>
        </w:rPr>
        <w:t>A. olfersioides</w:t>
      </w:r>
      <w:r>
        <w:rPr>
          <w:rFonts w:ascii="Times New Roman" w:eastAsia="Times New Roman" w:hAnsi="Times New Roman" w:cs="Times New Roman"/>
          <w:iCs/>
          <w:color w:val="000000"/>
          <w:sz w:val="24"/>
          <w:szCs w:val="24"/>
        </w:rPr>
        <w:t>’ home range</w:t>
      </w:r>
      <w:r>
        <w:rPr>
          <w:rFonts w:ascii="Times New Roman" w:eastAsia="Times New Roman" w:hAnsi="Times New Roman" w:cs="Times New Roman"/>
          <w:color w:val="000000"/>
          <w:sz w:val="24"/>
          <w:szCs w:val="24"/>
        </w:rPr>
        <w:t xml:space="preserve"> is much smaller than that (Costal et al. 2023), slope data resolution possibly did not capture terrain variation which is biologically relevant to our study species</w:t>
      </w:r>
      <w:r w:rsidR="00C24F20">
        <w:rPr>
          <w:rFonts w:ascii="Times New Roman" w:eastAsia="Times New Roman" w:hAnsi="Times New Roman" w:cs="Times New Roman"/>
          <w:color w:val="000000"/>
          <w:sz w:val="24"/>
          <w:szCs w:val="24"/>
        </w:rPr>
        <w:t xml:space="preserve"> (</w:t>
      </w:r>
      <w:r w:rsidR="00755012">
        <w:rPr>
          <w:rFonts w:ascii="Times New Roman" w:eastAsia="Times New Roman" w:hAnsi="Times New Roman" w:cs="Times New Roman"/>
          <w:color w:val="000000"/>
          <w:sz w:val="24"/>
          <w:szCs w:val="24"/>
        </w:rPr>
        <w:t>Supplemental Material, Figure S7</w:t>
      </w:r>
      <w:r w:rsidR="00C24F2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p w14:paraId="30073EAE" w14:textId="77777777" w:rsidR="00A16414" w:rsidRDefault="00A16414"/>
    <w:p w14:paraId="20FC62DE" w14:textId="27028CAB" w:rsidR="00A16414" w:rsidRDefault="00B16D60" w:rsidP="008E4F27">
      <w:pPr>
        <w:pBdr>
          <w:top w:val="nil"/>
          <w:left w:val="nil"/>
          <w:bottom w:val="nil"/>
          <w:right w:val="nil"/>
          <w:between w:val="nil"/>
        </w:pBdr>
        <w:spacing w:line="362" w:lineRule="auto"/>
        <w:ind w:left="200" w:right="216"/>
        <w:rPr>
          <w:rFonts w:ascii="Times New Roman" w:eastAsia="Times New Roman" w:hAnsi="Times New Roman" w:cs="Times New Roman"/>
          <w:color w:val="000000"/>
          <w:sz w:val="24"/>
          <w:szCs w:val="24"/>
        </w:rPr>
      </w:pPr>
      <w:r w:rsidRPr="00B16D60">
        <w:rPr>
          <w:rFonts w:ascii="Times New Roman" w:eastAsia="Times New Roman" w:hAnsi="Times New Roman" w:cs="Times New Roman"/>
          <w:iCs/>
          <w:color w:val="000000"/>
          <w:sz w:val="24"/>
          <w:szCs w:val="24"/>
        </w:rPr>
        <w:t>The geographic distribution of</w:t>
      </w:r>
      <w:r>
        <w:rPr>
          <w:rFonts w:ascii="Times New Roman" w:eastAsia="Times New Roman" w:hAnsi="Times New Roman" w:cs="Times New Roman"/>
          <w:i/>
          <w:color w:val="000000"/>
          <w:sz w:val="24"/>
          <w:szCs w:val="24"/>
        </w:rPr>
        <w:t xml:space="preserve"> A</w:t>
      </w:r>
      <w:r w:rsidR="00170DEF">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t xml:space="preserve"> olfersioides</w:t>
      </w:r>
      <w:r>
        <w:rPr>
          <w:rFonts w:ascii="Times New Roman" w:eastAsia="Times New Roman" w:hAnsi="Times New Roman" w:cs="Times New Roman"/>
          <w:color w:val="000000"/>
          <w:sz w:val="24"/>
          <w:szCs w:val="24"/>
        </w:rPr>
        <w:t xml:space="preserve"> as proposed by the latest update IUCN’s Red List of Threatened </w:t>
      </w:r>
      <w:r w:rsidR="003A1928">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pecies</w:t>
      </w:r>
      <w:r w:rsidR="003A1928">
        <w:rPr>
          <w:rFonts w:ascii="Times New Roman" w:eastAsia="Times New Roman" w:hAnsi="Times New Roman" w:cs="Times New Roman"/>
          <w:color w:val="000000"/>
          <w:sz w:val="24"/>
          <w:szCs w:val="24"/>
        </w:rPr>
        <w:t xml:space="preserve"> (</w:t>
      </w:r>
      <w:r w:rsidR="0084588F">
        <w:rPr>
          <w:rFonts w:ascii="Times New Roman" w:eastAsia="Times New Roman" w:hAnsi="Times New Roman" w:cs="Times New Roman"/>
          <w:color w:val="000000"/>
          <w:sz w:val="24"/>
          <w:szCs w:val="24"/>
        </w:rPr>
        <w:t>IUCN SSC 2023</w:t>
      </w:r>
      <w:r w:rsidR="003A192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3A1928">
        <w:rPr>
          <w:rFonts w:ascii="Times New Roman" w:eastAsia="Times New Roman" w:hAnsi="Times New Roman" w:cs="Times New Roman"/>
          <w:color w:val="000000"/>
          <w:sz w:val="24"/>
          <w:szCs w:val="24"/>
        </w:rPr>
        <w:t>was marginally inconsistent with geographic records available for the species and with our environmental suitability model.  IUCN’s species range map indicates the northern</w:t>
      </w:r>
      <w:r>
        <w:rPr>
          <w:rFonts w:ascii="Times New Roman" w:eastAsia="Times New Roman" w:hAnsi="Times New Roman" w:cs="Times New Roman"/>
          <w:color w:val="000000"/>
          <w:sz w:val="24"/>
          <w:szCs w:val="24"/>
        </w:rPr>
        <w:t xml:space="preserve"> latitudinal</w:t>
      </w:r>
      <w:r w:rsidR="003A1928">
        <w:rPr>
          <w:rFonts w:ascii="Times New Roman" w:eastAsia="Times New Roman" w:hAnsi="Times New Roman" w:cs="Times New Roman"/>
          <w:color w:val="000000"/>
          <w:sz w:val="24"/>
          <w:szCs w:val="24"/>
        </w:rPr>
        <w:t xml:space="preserve"> limit of distribution of </w:t>
      </w:r>
      <w:r w:rsidR="003A1928" w:rsidRPr="000E7DF4">
        <w:rPr>
          <w:rFonts w:ascii="Times New Roman" w:eastAsia="Times New Roman" w:hAnsi="Times New Roman" w:cs="Times New Roman"/>
          <w:i/>
          <w:iCs/>
          <w:color w:val="000000"/>
          <w:sz w:val="24"/>
          <w:szCs w:val="24"/>
        </w:rPr>
        <w:t>A. olfersioides</w:t>
      </w:r>
      <w:r w:rsidR="003A1928">
        <w:rPr>
          <w:rFonts w:ascii="Times New Roman" w:eastAsia="Times New Roman" w:hAnsi="Times New Roman" w:cs="Times New Roman"/>
          <w:color w:val="000000"/>
          <w:sz w:val="24"/>
          <w:szCs w:val="24"/>
        </w:rPr>
        <w:t xml:space="preserve"> as not extending beyond </w:t>
      </w:r>
      <w:r>
        <w:rPr>
          <w:rFonts w:ascii="Times New Roman" w:eastAsia="Times New Roman" w:hAnsi="Times New Roman" w:cs="Times New Roman"/>
          <w:sz w:val="24"/>
          <w:szCs w:val="24"/>
        </w:rPr>
        <w:t>south</w:t>
      </w:r>
      <w:r>
        <w:rPr>
          <w:rFonts w:ascii="Times New Roman" w:eastAsia="Times New Roman" w:hAnsi="Times New Roman" w:cs="Times New Roman"/>
          <w:color w:val="000000"/>
          <w:sz w:val="24"/>
          <w:szCs w:val="24"/>
        </w:rPr>
        <w:t xml:space="preserve">ern </w:t>
      </w:r>
      <w:r w:rsidR="00A164E2">
        <w:rPr>
          <w:rFonts w:ascii="Times New Roman" w:eastAsia="Times New Roman" w:hAnsi="Times New Roman" w:cs="Times New Roman"/>
          <w:color w:val="000000"/>
          <w:sz w:val="24"/>
          <w:szCs w:val="24"/>
        </w:rPr>
        <w:t>s</w:t>
      </w:r>
      <w:r w:rsidR="003A1928">
        <w:rPr>
          <w:rFonts w:ascii="Times New Roman" w:eastAsia="Times New Roman" w:hAnsi="Times New Roman" w:cs="Times New Roman"/>
          <w:color w:val="000000"/>
          <w:sz w:val="24"/>
          <w:szCs w:val="24"/>
        </w:rPr>
        <w:t xml:space="preserve">tate of </w:t>
      </w:r>
      <w:r>
        <w:rPr>
          <w:rFonts w:ascii="Times New Roman" w:eastAsia="Times New Roman" w:hAnsi="Times New Roman" w:cs="Times New Roman"/>
          <w:sz w:val="24"/>
          <w:szCs w:val="24"/>
        </w:rPr>
        <w:t>Pernambuco</w:t>
      </w:r>
      <w:r w:rsidR="003A1928">
        <w:rPr>
          <w:rFonts w:ascii="Times New Roman" w:eastAsia="Times New Roman" w:hAnsi="Times New Roman" w:cs="Times New Roman"/>
          <w:sz w:val="24"/>
          <w:szCs w:val="24"/>
        </w:rPr>
        <w:t xml:space="preserve">. However, </w:t>
      </w:r>
      <w:r>
        <w:rPr>
          <w:rFonts w:ascii="Times New Roman" w:eastAsia="Times New Roman" w:hAnsi="Times New Roman" w:cs="Times New Roman"/>
          <w:color w:val="000000"/>
          <w:sz w:val="24"/>
          <w:szCs w:val="24"/>
        </w:rPr>
        <w:t xml:space="preserve">occurrence records </w:t>
      </w:r>
      <w:r w:rsidR="003A1928">
        <w:rPr>
          <w:rFonts w:ascii="Times New Roman" w:eastAsia="Times New Roman" w:hAnsi="Times New Roman" w:cs="Times New Roman"/>
          <w:color w:val="000000"/>
          <w:sz w:val="24"/>
          <w:szCs w:val="24"/>
        </w:rPr>
        <w:t xml:space="preserve">exist for the species in localities north of the proposed limit </w:t>
      </w:r>
      <w:r>
        <w:rPr>
          <w:rFonts w:ascii="Times New Roman" w:eastAsia="Times New Roman" w:hAnsi="Times New Roman" w:cs="Times New Roman"/>
          <w:color w:val="000000"/>
          <w:sz w:val="24"/>
          <w:szCs w:val="24"/>
        </w:rPr>
        <w:t>(</w:t>
      </w:r>
      <w:r w:rsidR="00170DEF">
        <w:rPr>
          <w:rFonts w:ascii="Times New Roman" w:eastAsia="Times New Roman" w:hAnsi="Times New Roman" w:cs="Times New Roman"/>
          <w:color w:val="000000"/>
          <w:sz w:val="24"/>
          <w:szCs w:val="24"/>
        </w:rPr>
        <w:t xml:space="preserve">SEMAS 2015; </w:t>
      </w:r>
      <w:r w:rsidR="000E7DF4">
        <w:rPr>
          <w:rFonts w:ascii="Times New Roman" w:eastAsia="Times New Roman" w:hAnsi="Times New Roman" w:cs="Times New Roman"/>
          <w:color w:val="000000"/>
          <w:sz w:val="24"/>
          <w:szCs w:val="24"/>
        </w:rPr>
        <w:t xml:space="preserve">Oliveira et al. 2021; </w:t>
      </w:r>
      <w:r w:rsidR="003A1928">
        <w:rPr>
          <w:rFonts w:ascii="Times New Roman" w:eastAsia="Times New Roman" w:hAnsi="Times New Roman" w:cs="Times New Roman"/>
          <w:color w:val="000000"/>
          <w:sz w:val="24"/>
          <w:szCs w:val="24"/>
        </w:rPr>
        <w:t>supplementary material</w:t>
      </w:r>
      <w:r w:rsidR="00F7698F">
        <w:rPr>
          <w:rFonts w:ascii="Times New Roman" w:eastAsia="Times New Roman" w:hAnsi="Times New Roman" w:cs="Times New Roman"/>
          <w:color w:val="000000"/>
          <w:sz w:val="24"/>
          <w:szCs w:val="24"/>
        </w:rPr>
        <w:t>, Table</w:t>
      </w:r>
      <w:r w:rsidR="003A1928">
        <w:rPr>
          <w:rFonts w:ascii="Times New Roman" w:eastAsia="Times New Roman" w:hAnsi="Times New Roman" w:cs="Times New Roman"/>
          <w:color w:val="000000"/>
          <w:sz w:val="24"/>
          <w:szCs w:val="24"/>
        </w:rPr>
        <w:t xml:space="preserve"> S1</w:t>
      </w:r>
      <w:r>
        <w:rPr>
          <w:rFonts w:ascii="Times New Roman" w:eastAsia="Times New Roman" w:hAnsi="Times New Roman" w:cs="Times New Roman"/>
          <w:color w:val="000000"/>
          <w:sz w:val="24"/>
          <w:szCs w:val="24"/>
        </w:rPr>
        <w:t>)</w:t>
      </w:r>
      <w:r w:rsidR="003A192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IUCN</w:t>
      </w:r>
      <w:r w:rsidR="003A1928">
        <w:rPr>
          <w:rFonts w:ascii="Times New Roman" w:eastAsia="Times New Roman" w:hAnsi="Times New Roman" w:cs="Times New Roman"/>
          <w:color w:val="000000"/>
          <w:sz w:val="24"/>
          <w:szCs w:val="24"/>
        </w:rPr>
        <w:t>’s species distribution</w:t>
      </w:r>
      <w:r>
        <w:rPr>
          <w:rFonts w:ascii="Times New Roman" w:eastAsia="Times New Roman" w:hAnsi="Times New Roman" w:cs="Times New Roman"/>
          <w:color w:val="000000"/>
          <w:sz w:val="24"/>
          <w:szCs w:val="24"/>
        </w:rPr>
        <w:t xml:space="preserve"> m</w:t>
      </w:r>
      <w:r w:rsidR="003A1928">
        <w:rPr>
          <w:rFonts w:ascii="Times New Roman" w:eastAsia="Times New Roman" w:hAnsi="Times New Roman" w:cs="Times New Roman"/>
          <w:color w:val="000000"/>
          <w:sz w:val="24"/>
          <w:szCs w:val="24"/>
        </w:rPr>
        <w:t>aps</w:t>
      </w:r>
      <w:r>
        <w:rPr>
          <w:rFonts w:ascii="Times New Roman" w:eastAsia="Times New Roman" w:hAnsi="Times New Roman" w:cs="Times New Roman"/>
          <w:color w:val="000000"/>
          <w:sz w:val="24"/>
          <w:szCs w:val="24"/>
        </w:rPr>
        <w:t xml:space="preserve"> are </w:t>
      </w:r>
      <w:r w:rsidR="003A1928">
        <w:rPr>
          <w:rFonts w:ascii="Times New Roman" w:eastAsia="Times New Roman" w:hAnsi="Times New Roman" w:cs="Times New Roman"/>
          <w:color w:val="000000"/>
          <w:sz w:val="24"/>
          <w:szCs w:val="24"/>
        </w:rPr>
        <w:t>among the most important</w:t>
      </w:r>
      <w:r>
        <w:rPr>
          <w:rFonts w:ascii="Times New Roman" w:eastAsia="Times New Roman" w:hAnsi="Times New Roman" w:cs="Times New Roman"/>
          <w:color w:val="000000"/>
          <w:sz w:val="24"/>
          <w:szCs w:val="24"/>
        </w:rPr>
        <w:t xml:space="preserve"> conservation tools used by </w:t>
      </w:r>
      <w:r w:rsidR="003A1928">
        <w:rPr>
          <w:rFonts w:ascii="Times New Roman" w:eastAsia="Times New Roman" w:hAnsi="Times New Roman" w:cs="Times New Roman"/>
          <w:color w:val="000000"/>
          <w:sz w:val="24"/>
          <w:szCs w:val="24"/>
        </w:rPr>
        <w:t xml:space="preserve">biodiversity </w:t>
      </w:r>
      <w:r>
        <w:rPr>
          <w:rFonts w:ascii="Times New Roman" w:eastAsia="Times New Roman" w:hAnsi="Times New Roman" w:cs="Times New Roman"/>
          <w:color w:val="000000"/>
          <w:sz w:val="24"/>
          <w:szCs w:val="24"/>
        </w:rPr>
        <w:t xml:space="preserve">researchers (Cassin et al. 2011; </w:t>
      </w:r>
      <w:r w:rsidR="004B41C0">
        <w:rPr>
          <w:rFonts w:ascii="Times New Roman" w:eastAsia="Times New Roman" w:hAnsi="Times New Roman" w:cs="Times New Roman"/>
          <w:color w:val="000000"/>
          <w:sz w:val="24"/>
          <w:szCs w:val="24"/>
        </w:rPr>
        <w:t xml:space="preserve">da </w:t>
      </w:r>
      <w:r>
        <w:rPr>
          <w:rFonts w:ascii="Times New Roman" w:eastAsia="Times New Roman" w:hAnsi="Times New Roman" w:cs="Times New Roman"/>
          <w:color w:val="000000"/>
          <w:sz w:val="24"/>
          <w:szCs w:val="24"/>
        </w:rPr>
        <w:t>Silva et al. 2020)</w:t>
      </w:r>
      <w:r w:rsidR="003A1928">
        <w:rPr>
          <w:rFonts w:ascii="Times New Roman" w:eastAsia="Times New Roman" w:hAnsi="Times New Roman" w:cs="Times New Roman"/>
          <w:color w:val="000000"/>
          <w:sz w:val="24"/>
          <w:szCs w:val="24"/>
        </w:rPr>
        <w:t>. However, they apparently do not capture all geographic record information available. Accounting for all available records</w:t>
      </w:r>
      <w:r>
        <w:rPr>
          <w:rFonts w:ascii="Times New Roman" w:eastAsia="Times New Roman" w:hAnsi="Times New Roman" w:cs="Times New Roman"/>
          <w:color w:val="000000"/>
          <w:sz w:val="24"/>
          <w:szCs w:val="24"/>
        </w:rPr>
        <w:t xml:space="preserve"> </w:t>
      </w:r>
      <w:r w:rsidR="003A1928">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z w:val="24"/>
          <w:szCs w:val="24"/>
        </w:rPr>
        <w:t xml:space="preserve"> necessary to avoid the exclusion of are</w:t>
      </w:r>
      <w:r w:rsidR="003A1928">
        <w:rPr>
          <w:rFonts w:ascii="Times New Roman" w:eastAsia="Times New Roman" w:hAnsi="Times New Roman" w:cs="Times New Roman"/>
          <w:color w:val="000000"/>
          <w:sz w:val="24"/>
          <w:szCs w:val="24"/>
        </w:rPr>
        <w:t>as bearing known populations from conservation planning</w:t>
      </w:r>
      <w:r>
        <w:rPr>
          <w:rFonts w:ascii="Times New Roman" w:eastAsia="Times New Roman" w:hAnsi="Times New Roman" w:cs="Times New Roman"/>
          <w:color w:val="000000"/>
          <w:sz w:val="24"/>
          <w:szCs w:val="24"/>
        </w:rPr>
        <w:t xml:space="preserve">. </w:t>
      </w:r>
      <w:r w:rsidR="009E4DFA">
        <w:rPr>
          <w:rFonts w:ascii="Times New Roman" w:eastAsia="Times New Roman" w:hAnsi="Times New Roman" w:cs="Times New Roman"/>
          <w:color w:val="000000"/>
          <w:sz w:val="24"/>
          <w:szCs w:val="24"/>
        </w:rPr>
        <w:t xml:space="preserve">Our results suggest that the area environmentally suitable to </w:t>
      </w:r>
      <w:r w:rsidR="009E4DFA" w:rsidRPr="004E41EB">
        <w:rPr>
          <w:rFonts w:ascii="Times New Roman" w:eastAsia="Times New Roman" w:hAnsi="Times New Roman" w:cs="Times New Roman"/>
          <w:i/>
          <w:iCs/>
          <w:color w:val="000000"/>
          <w:sz w:val="24"/>
          <w:szCs w:val="24"/>
        </w:rPr>
        <w:t>A. olfersioides</w:t>
      </w:r>
      <w:r w:rsidR="009E4DFA">
        <w:rPr>
          <w:rFonts w:ascii="Times New Roman" w:eastAsia="Times New Roman" w:hAnsi="Times New Roman" w:cs="Times New Roman"/>
          <w:color w:val="000000"/>
          <w:sz w:val="24"/>
          <w:szCs w:val="24"/>
        </w:rPr>
        <w:t xml:space="preserve"> can be 2</w:t>
      </w:r>
      <w:r w:rsidR="004E41EB">
        <w:rPr>
          <w:rFonts w:ascii="Times New Roman" w:eastAsia="Times New Roman" w:hAnsi="Times New Roman" w:cs="Times New Roman"/>
          <w:color w:val="000000"/>
          <w:sz w:val="24"/>
          <w:szCs w:val="24"/>
        </w:rPr>
        <w:t>5</w:t>
      </w:r>
      <w:r w:rsidR="009E4DFA">
        <w:rPr>
          <w:rFonts w:ascii="Times New Roman" w:eastAsia="Times New Roman" w:hAnsi="Times New Roman" w:cs="Times New Roman"/>
          <w:color w:val="000000"/>
          <w:sz w:val="24"/>
          <w:szCs w:val="24"/>
        </w:rPr>
        <w:t>% smaller than that predicted by IUCN’s species distribution map (</w:t>
      </w:r>
      <w:r w:rsidR="0084588F">
        <w:rPr>
          <w:rFonts w:ascii="Times New Roman" w:eastAsia="Times New Roman" w:hAnsi="Times New Roman" w:cs="Times New Roman"/>
          <w:color w:val="000000"/>
          <w:sz w:val="24"/>
          <w:szCs w:val="24"/>
        </w:rPr>
        <w:t>IUCN SSC 2023</w:t>
      </w:r>
      <w:r w:rsidR="009E4DFA">
        <w:rPr>
          <w:rFonts w:ascii="Times New Roman" w:eastAsia="Times New Roman" w:hAnsi="Times New Roman" w:cs="Times New Roman"/>
          <w:color w:val="000000"/>
          <w:sz w:val="24"/>
          <w:szCs w:val="24"/>
        </w:rPr>
        <w:t xml:space="preserve">). </w:t>
      </w:r>
      <w:commentRangeStart w:id="21"/>
      <w:r w:rsidR="009E4DFA">
        <w:rPr>
          <w:rFonts w:ascii="Times New Roman" w:eastAsia="Times New Roman" w:hAnsi="Times New Roman" w:cs="Times New Roman"/>
          <w:color w:val="000000"/>
          <w:sz w:val="24"/>
          <w:szCs w:val="24"/>
        </w:rPr>
        <w:t>The reduction of areas that favor the survival of more sensitive species</w:t>
      </w:r>
      <w:r w:rsidR="004E41EB">
        <w:rPr>
          <w:rFonts w:ascii="Times New Roman" w:eastAsia="Times New Roman" w:hAnsi="Times New Roman" w:cs="Times New Roman"/>
          <w:color w:val="000000"/>
          <w:sz w:val="24"/>
          <w:szCs w:val="24"/>
        </w:rPr>
        <w:t>, such as forest-specialist</w:t>
      </w:r>
      <w:r w:rsidR="00A164E2">
        <w:rPr>
          <w:rFonts w:ascii="Times New Roman" w:eastAsia="Times New Roman" w:hAnsi="Times New Roman" w:cs="Times New Roman"/>
          <w:color w:val="000000"/>
          <w:sz w:val="24"/>
          <w:szCs w:val="24"/>
        </w:rPr>
        <w:t>s</w:t>
      </w:r>
      <w:r w:rsidR="009E4DFA">
        <w:rPr>
          <w:rFonts w:ascii="Times New Roman" w:eastAsia="Times New Roman" w:hAnsi="Times New Roman" w:cs="Times New Roman"/>
          <w:color w:val="000000"/>
          <w:sz w:val="24"/>
          <w:szCs w:val="24"/>
        </w:rPr>
        <w:t xml:space="preserve">, </w:t>
      </w:r>
      <w:r w:rsidR="00F134F6">
        <w:rPr>
          <w:rFonts w:ascii="Times New Roman" w:eastAsia="Times New Roman" w:hAnsi="Times New Roman" w:cs="Times New Roman"/>
          <w:color w:val="000000"/>
          <w:sz w:val="24"/>
          <w:szCs w:val="24"/>
        </w:rPr>
        <w:t>may</w:t>
      </w:r>
      <w:r w:rsidR="00875DB9">
        <w:rPr>
          <w:rFonts w:ascii="Times New Roman" w:eastAsia="Times New Roman" w:hAnsi="Times New Roman" w:cs="Times New Roman"/>
          <w:color w:val="000000"/>
          <w:sz w:val="24"/>
          <w:szCs w:val="24"/>
        </w:rPr>
        <w:t xml:space="preserve"> generates</w:t>
      </w:r>
      <w:r w:rsidR="009E4DFA">
        <w:rPr>
          <w:rFonts w:ascii="Times New Roman" w:eastAsia="Times New Roman" w:hAnsi="Times New Roman" w:cs="Times New Roman"/>
          <w:color w:val="000000"/>
          <w:sz w:val="24"/>
          <w:szCs w:val="24"/>
        </w:rPr>
        <w:t xml:space="preserve"> </w:t>
      </w:r>
      <w:r w:rsidR="00970664">
        <w:rPr>
          <w:rFonts w:ascii="Times New Roman" w:eastAsia="Times New Roman" w:hAnsi="Times New Roman" w:cs="Times New Roman"/>
          <w:color w:val="000000"/>
          <w:sz w:val="24"/>
          <w:szCs w:val="24"/>
        </w:rPr>
        <w:t>projections</w:t>
      </w:r>
      <w:r w:rsidR="009E4DFA">
        <w:rPr>
          <w:rFonts w:ascii="Times New Roman" w:eastAsia="Times New Roman" w:hAnsi="Times New Roman" w:cs="Times New Roman"/>
          <w:color w:val="000000"/>
          <w:sz w:val="24"/>
          <w:szCs w:val="24"/>
        </w:rPr>
        <w:t xml:space="preserve"> </w:t>
      </w:r>
      <w:r w:rsidR="00875DB9">
        <w:rPr>
          <w:rFonts w:ascii="Times New Roman" w:eastAsia="Times New Roman" w:hAnsi="Times New Roman" w:cs="Times New Roman"/>
          <w:color w:val="000000"/>
          <w:sz w:val="24"/>
          <w:szCs w:val="24"/>
        </w:rPr>
        <w:t>more restricted than potential projections</w:t>
      </w:r>
      <w:r w:rsidR="00F134F6">
        <w:rPr>
          <w:rFonts w:ascii="Times New Roman" w:eastAsia="Times New Roman" w:hAnsi="Times New Roman" w:cs="Times New Roman"/>
          <w:color w:val="000000"/>
          <w:sz w:val="24"/>
          <w:szCs w:val="24"/>
        </w:rPr>
        <w:t>, such as proposed by IUCN (IUCN SSC 2023)</w:t>
      </w:r>
      <w:r w:rsidR="00875DB9">
        <w:rPr>
          <w:rFonts w:ascii="Times New Roman" w:eastAsia="Times New Roman" w:hAnsi="Times New Roman" w:cs="Times New Roman"/>
          <w:color w:val="000000"/>
          <w:sz w:val="24"/>
          <w:szCs w:val="24"/>
        </w:rPr>
        <w:t xml:space="preserve">, by </w:t>
      </w:r>
      <w:r w:rsidR="009E4DFA">
        <w:rPr>
          <w:rFonts w:ascii="Times New Roman" w:eastAsia="Times New Roman" w:hAnsi="Times New Roman" w:cs="Times New Roman"/>
          <w:color w:val="000000"/>
          <w:sz w:val="24"/>
          <w:szCs w:val="24"/>
        </w:rPr>
        <w:t>discriminatin</w:t>
      </w:r>
      <w:r w:rsidR="00875DB9">
        <w:rPr>
          <w:rFonts w:ascii="Times New Roman" w:eastAsia="Times New Roman" w:hAnsi="Times New Roman" w:cs="Times New Roman"/>
          <w:color w:val="000000"/>
          <w:sz w:val="24"/>
          <w:szCs w:val="24"/>
        </w:rPr>
        <w:t>g</w:t>
      </w:r>
      <w:r w:rsidR="009E4DFA">
        <w:rPr>
          <w:rFonts w:ascii="Times New Roman" w:eastAsia="Times New Roman" w:hAnsi="Times New Roman" w:cs="Times New Roman"/>
          <w:color w:val="000000"/>
          <w:sz w:val="24"/>
          <w:szCs w:val="24"/>
        </w:rPr>
        <w:t xml:space="preserve"> areas with greater and lesser environmental suitability</w:t>
      </w:r>
      <w:r w:rsidR="009D31CB">
        <w:rPr>
          <w:rFonts w:ascii="Times New Roman" w:eastAsia="Times New Roman" w:hAnsi="Times New Roman" w:cs="Times New Roman"/>
          <w:color w:val="000000"/>
          <w:sz w:val="24"/>
          <w:szCs w:val="24"/>
        </w:rPr>
        <w:t xml:space="preserve"> in </w:t>
      </w:r>
      <w:r w:rsidR="00694347">
        <w:rPr>
          <w:rFonts w:ascii="Times New Roman" w:eastAsia="Times New Roman" w:hAnsi="Times New Roman" w:cs="Times New Roman"/>
          <w:color w:val="000000"/>
          <w:sz w:val="24"/>
          <w:szCs w:val="24"/>
        </w:rPr>
        <w:t>those habitats</w:t>
      </w:r>
      <w:r w:rsidR="009E4DFA">
        <w:rPr>
          <w:rFonts w:ascii="Times New Roman" w:eastAsia="Times New Roman" w:hAnsi="Times New Roman" w:cs="Times New Roman"/>
          <w:color w:val="000000"/>
          <w:sz w:val="24"/>
          <w:szCs w:val="24"/>
        </w:rPr>
        <w:t xml:space="preserve"> </w:t>
      </w:r>
      <w:r w:rsidR="00F80630">
        <w:rPr>
          <w:rFonts w:ascii="Times New Roman" w:eastAsia="Times New Roman" w:hAnsi="Times New Roman" w:cs="Times New Roman"/>
          <w:color w:val="000000"/>
          <w:sz w:val="24"/>
          <w:szCs w:val="24"/>
        </w:rPr>
        <w:t>(</w:t>
      </w:r>
      <w:r w:rsidR="00E7473E">
        <w:rPr>
          <w:rFonts w:ascii="Times New Roman" w:eastAsia="Times New Roman" w:hAnsi="Times New Roman" w:cs="Times New Roman"/>
          <w:color w:val="000000"/>
          <w:sz w:val="24"/>
          <w:szCs w:val="24"/>
        </w:rPr>
        <w:t>Becker et al. 2010; Dixo</w:t>
      </w:r>
      <w:r w:rsidR="00602204">
        <w:rPr>
          <w:rFonts w:ascii="Times New Roman" w:eastAsia="Times New Roman" w:hAnsi="Times New Roman" w:cs="Times New Roman"/>
          <w:color w:val="000000"/>
          <w:sz w:val="24"/>
          <w:szCs w:val="24"/>
        </w:rPr>
        <w:t xml:space="preserve"> &amp; Metzger</w:t>
      </w:r>
      <w:r w:rsidR="00E7473E">
        <w:rPr>
          <w:rFonts w:ascii="Times New Roman" w:eastAsia="Times New Roman" w:hAnsi="Times New Roman" w:cs="Times New Roman"/>
          <w:color w:val="000000"/>
          <w:sz w:val="24"/>
          <w:szCs w:val="24"/>
        </w:rPr>
        <w:t xml:space="preserve"> et al. 2010</w:t>
      </w:r>
      <w:r w:rsidR="00F80630">
        <w:rPr>
          <w:rFonts w:ascii="Times New Roman" w:eastAsia="Times New Roman" w:hAnsi="Times New Roman" w:cs="Times New Roman"/>
          <w:color w:val="000000"/>
          <w:sz w:val="24"/>
          <w:szCs w:val="24"/>
        </w:rPr>
        <w:t>).</w:t>
      </w:r>
      <w:r w:rsidR="009E4DFA">
        <w:rPr>
          <w:rFonts w:ascii="Times New Roman" w:eastAsia="Times New Roman" w:hAnsi="Times New Roman" w:cs="Times New Roman"/>
          <w:color w:val="000000"/>
          <w:sz w:val="24"/>
          <w:szCs w:val="24"/>
        </w:rPr>
        <w:t xml:space="preserve"> </w:t>
      </w:r>
      <w:commentRangeEnd w:id="21"/>
      <w:r w:rsidR="00A164E2">
        <w:rPr>
          <w:rStyle w:val="Refdecomentrio"/>
        </w:rPr>
        <w:commentReference w:id="21"/>
      </w:r>
      <w:r w:rsidR="00F80630">
        <w:rPr>
          <w:rFonts w:ascii="Times New Roman" w:eastAsia="Times New Roman" w:hAnsi="Times New Roman" w:cs="Times New Roman"/>
          <w:color w:val="000000"/>
          <w:sz w:val="24"/>
          <w:szCs w:val="24"/>
        </w:rPr>
        <w:t>C</w:t>
      </w:r>
      <w:r w:rsidR="009E4DFA">
        <w:rPr>
          <w:rFonts w:ascii="Times New Roman" w:eastAsia="Times New Roman" w:hAnsi="Times New Roman" w:cs="Times New Roman"/>
          <w:color w:val="000000"/>
          <w:sz w:val="24"/>
          <w:szCs w:val="24"/>
        </w:rPr>
        <w:t xml:space="preserve">onsidering the biology and </w:t>
      </w:r>
      <w:proofErr w:type="spellStart"/>
      <w:r w:rsidR="009E4DFA">
        <w:rPr>
          <w:rFonts w:ascii="Times New Roman" w:eastAsia="Times New Roman" w:hAnsi="Times New Roman" w:cs="Times New Roman"/>
          <w:color w:val="000000"/>
          <w:sz w:val="24"/>
          <w:szCs w:val="24"/>
        </w:rPr>
        <w:t>ecophysiological</w:t>
      </w:r>
      <w:proofErr w:type="spellEnd"/>
      <w:r w:rsidR="009E4DFA">
        <w:rPr>
          <w:rFonts w:ascii="Times New Roman" w:eastAsia="Times New Roman" w:hAnsi="Times New Roman" w:cs="Times New Roman"/>
          <w:color w:val="000000"/>
          <w:sz w:val="24"/>
          <w:szCs w:val="24"/>
        </w:rPr>
        <w:t xml:space="preserve"> needs of </w:t>
      </w:r>
      <w:r w:rsidR="009E4DFA">
        <w:rPr>
          <w:rFonts w:ascii="Times New Roman" w:eastAsia="Times New Roman" w:hAnsi="Times New Roman" w:cs="Times New Roman"/>
          <w:i/>
          <w:color w:val="000000"/>
          <w:sz w:val="24"/>
          <w:szCs w:val="24"/>
        </w:rPr>
        <w:t>A. olfersioides</w:t>
      </w:r>
      <w:r w:rsidR="009E4DFA">
        <w:rPr>
          <w:rFonts w:ascii="Times New Roman" w:eastAsia="Times New Roman" w:hAnsi="Times New Roman" w:cs="Times New Roman"/>
          <w:color w:val="000000"/>
          <w:sz w:val="24"/>
          <w:szCs w:val="24"/>
        </w:rPr>
        <w:t xml:space="preserve"> and the current scenario of the Atlantic Forest </w:t>
      </w:r>
      <w:r w:rsidR="00F80630">
        <w:rPr>
          <w:rFonts w:ascii="Times New Roman" w:eastAsia="Times New Roman" w:hAnsi="Times New Roman" w:cs="Times New Roman"/>
          <w:color w:val="000000"/>
          <w:sz w:val="24"/>
          <w:szCs w:val="24"/>
        </w:rPr>
        <w:t>degradation (</w:t>
      </w:r>
      <w:proofErr w:type="spellStart"/>
      <w:r w:rsidR="007F09BC">
        <w:rPr>
          <w:rFonts w:ascii="Times New Roman" w:eastAsia="Times New Roman" w:hAnsi="Times New Roman" w:cs="Times New Roman"/>
          <w:color w:val="000000"/>
          <w:sz w:val="24"/>
          <w:szCs w:val="24"/>
        </w:rPr>
        <w:t>Lôbo</w:t>
      </w:r>
      <w:proofErr w:type="spellEnd"/>
      <w:r w:rsidR="007F09BC">
        <w:rPr>
          <w:rFonts w:ascii="Times New Roman" w:eastAsia="Times New Roman" w:hAnsi="Times New Roman" w:cs="Times New Roman"/>
          <w:color w:val="000000"/>
          <w:sz w:val="24"/>
          <w:szCs w:val="24"/>
        </w:rPr>
        <w:t xml:space="preserve"> et al. 2011; </w:t>
      </w:r>
      <w:r w:rsidR="00F80630">
        <w:rPr>
          <w:rFonts w:ascii="Times New Roman" w:eastAsia="Times New Roman" w:hAnsi="Times New Roman" w:cs="Times New Roman"/>
          <w:color w:val="000000"/>
          <w:sz w:val="24"/>
          <w:szCs w:val="24"/>
        </w:rPr>
        <w:t xml:space="preserve">Costa et al. 2019; </w:t>
      </w:r>
      <w:r w:rsidR="00E7473E">
        <w:rPr>
          <w:rFonts w:ascii="Times New Roman" w:eastAsia="Times New Roman" w:hAnsi="Times New Roman" w:cs="Times New Roman"/>
          <w:color w:val="000000"/>
          <w:sz w:val="24"/>
          <w:szCs w:val="24"/>
        </w:rPr>
        <w:t>Lira et al. 2021</w:t>
      </w:r>
      <w:r w:rsidR="00F80630">
        <w:rPr>
          <w:rFonts w:ascii="Times New Roman" w:eastAsia="Times New Roman" w:hAnsi="Times New Roman" w:cs="Times New Roman"/>
          <w:color w:val="000000"/>
          <w:sz w:val="24"/>
          <w:szCs w:val="24"/>
        </w:rPr>
        <w:t>), we can expect its actual distribution can be more restricted than previously proposed</w:t>
      </w:r>
      <w:r w:rsidR="009E4DFA">
        <w:rPr>
          <w:rFonts w:ascii="Times New Roman" w:eastAsia="Times New Roman" w:hAnsi="Times New Roman" w:cs="Times New Roman"/>
          <w:color w:val="000000"/>
          <w:sz w:val="24"/>
          <w:szCs w:val="24"/>
        </w:rPr>
        <w:t>, such as IUCN model used by this work</w:t>
      </w:r>
      <w:r w:rsidR="00F80630">
        <w:rPr>
          <w:rFonts w:ascii="Times New Roman" w:eastAsia="Times New Roman" w:hAnsi="Times New Roman" w:cs="Times New Roman"/>
          <w:color w:val="000000"/>
          <w:sz w:val="24"/>
          <w:szCs w:val="24"/>
        </w:rPr>
        <w:t xml:space="preserve"> (</w:t>
      </w:r>
      <w:r w:rsidR="0084588F">
        <w:rPr>
          <w:rFonts w:ascii="Times New Roman" w:eastAsia="Times New Roman" w:hAnsi="Times New Roman" w:cs="Times New Roman"/>
          <w:color w:val="000000"/>
          <w:sz w:val="24"/>
          <w:szCs w:val="24"/>
        </w:rPr>
        <w:t>IUCN SSC 2023</w:t>
      </w:r>
      <w:r w:rsidR="00F80630">
        <w:rPr>
          <w:rFonts w:ascii="Times New Roman" w:eastAsia="Times New Roman" w:hAnsi="Times New Roman" w:cs="Times New Roman"/>
          <w:color w:val="000000"/>
          <w:sz w:val="24"/>
          <w:szCs w:val="24"/>
        </w:rPr>
        <w:t>)</w:t>
      </w:r>
      <w:r w:rsidR="009E4DFA">
        <w:rPr>
          <w:rFonts w:ascii="Times New Roman" w:eastAsia="Times New Roman" w:hAnsi="Times New Roman" w:cs="Times New Roman"/>
          <w:color w:val="000000"/>
          <w:sz w:val="24"/>
          <w:szCs w:val="24"/>
        </w:rPr>
        <w:t xml:space="preserve">. </w:t>
      </w:r>
    </w:p>
    <w:p w14:paraId="294522B3" w14:textId="77777777" w:rsidR="00A16414" w:rsidRDefault="00A16414" w:rsidP="009E4DFA">
      <w:pPr>
        <w:pBdr>
          <w:top w:val="nil"/>
          <w:left w:val="nil"/>
          <w:bottom w:val="nil"/>
          <w:right w:val="nil"/>
          <w:between w:val="nil"/>
        </w:pBdr>
        <w:spacing w:line="362" w:lineRule="auto"/>
        <w:ind w:right="216"/>
        <w:rPr>
          <w:rFonts w:ascii="Times New Roman" w:eastAsia="Times New Roman" w:hAnsi="Times New Roman" w:cs="Times New Roman"/>
          <w:color w:val="000000"/>
          <w:sz w:val="24"/>
          <w:szCs w:val="24"/>
        </w:rPr>
      </w:pPr>
    </w:p>
    <w:p w14:paraId="5C50F70E" w14:textId="08AE94B5" w:rsidR="00A16414" w:rsidRDefault="00AF1AE6">
      <w:pPr>
        <w:pBdr>
          <w:top w:val="nil"/>
          <w:left w:val="nil"/>
          <w:bottom w:val="nil"/>
          <w:right w:val="nil"/>
          <w:between w:val="nil"/>
        </w:pBdr>
        <w:spacing w:line="362" w:lineRule="auto"/>
        <w:ind w:left="200" w:right="2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Only </w:t>
      </w:r>
      <w:r w:rsidR="0017590E">
        <w:rPr>
          <w:rFonts w:ascii="Times New Roman" w:eastAsia="Times New Roman" w:hAnsi="Times New Roman" w:cs="Times New Roman"/>
          <w:color w:val="000000"/>
          <w:sz w:val="24"/>
          <w:szCs w:val="24"/>
        </w:rPr>
        <w:t>16</w:t>
      </w:r>
      <w:r>
        <w:rPr>
          <w:rFonts w:ascii="Times New Roman" w:eastAsia="Times New Roman" w:hAnsi="Times New Roman" w:cs="Times New Roman"/>
          <w:color w:val="000000"/>
          <w:sz w:val="24"/>
          <w:szCs w:val="24"/>
        </w:rPr>
        <w:t xml:space="preserve">% of the area of high environmental suitability </w:t>
      </w:r>
      <w:r w:rsidR="009E4DFA">
        <w:rPr>
          <w:rFonts w:ascii="Times New Roman" w:eastAsia="Times New Roman" w:hAnsi="Times New Roman" w:cs="Times New Roman"/>
          <w:color w:val="000000"/>
          <w:sz w:val="24"/>
          <w:szCs w:val="24"/>
        </w:rPr>
        <w:t xml:space="preserve">for </w:t>
      </w:r>
      <w:r w:rsidR="009E4DFA" w:rsidRPr="009E4DFA">
        <w:rPr>
          <w:rFonts w:ascii="Times New Roman" w:eastAsia="Times New Roman" w:hAnsi="Times New Roman" w:cs="Times New Roman"/>
          <w:i/>
          <w:iCs/>
          <w:color w:val="000000"/>
          <w:sz w:val="24"/>
          <w:szCs w:val="24"/>
        </w:rPr>
        <w:t>A. olfersioides</w:t>
      </w:r>
      <w:r w:rsidR="009E4DFA">
        <w:rPr>
          <w:rFonts w:ascii="Times New Roman" w:eastAsia="Times New Roman" w:hAnsi="Times New Roman" w:cs="Times New Roman"/>
          <w:color w:val="000000"/>
          <w:sz w:val="24"/>
          <w:szCs w:val="24"/>
        </w:rPr>
        <w:t xml:space="preserve"> is located</w:t>
      </w:r>
      <w:r>
        <w:rPr>
          <w:rFonts w:ascii="Times New Roman" w:eastAsia="Times New Roman" w:hAnsi="Times New Roman" w:cs="Times New Roman"/>
          <w:color w:val="000000"/>
          <w:sz w:val="24"/>
          <w:szCs w:val="24"/>
        </w:rPr>
        <w:t xml:space="preserve"> within conservation unit</w:t>
      </w:r>
      <w:r w:rsidR="009E4DFA">
        <w:rPr>
          <w:rFonts w:ascii="Times New Roman" w:eastAsia="Times New Roman" w:hAnsi="Times New Roman" w:cs="Times New Roman"/>
          <w:color w:val="000000"/>
          <w:sz w:val="24"/>
          <w:szCs w:val="24"/>
        </w:rPr>
        <w:t>s</w:t>
      </w:r>
      <w:r w:rsidR="0017590E">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w:t>
      </w:r>
      <w:r w:rsidR="00297675">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z w:val="24"/>
          <w:szCs w:val="24"/>
        </w:rPr>
        <w:t xml:space="preserve">can be explained </w:t>
      </w:r>
      <w:r w:rsidR="00297675">
        <w:rPr>
          <w:rFonts w:ascii="Times New Roman" w:eastAsia="Times New Roman" w:hAnsi="Times New Roman" w:cs="Times New Roman"/>
          <w:color w:val="000000"/>
          <w:sz w:val="24"/>
          <w:szCs w:val="24"/>
        </w:rPr>
        <w:t xml:space="preserve">in part by </w:t>
      </w:r>
      <w:r>
        <w:rPr>
          <w:rFonts w:ascii="Times New Roman" w:eastAsia="Times New Roman" w:hAnsi="Times New Roman" w:cs="Times New Roman"/>
          <w:sz w:val="24"/>
          <w:szCs w:val="24"/>
        </w:rPr>
        <w:t>the</w:t>
      </w:r>
      <w:r>
        <w:rPr>
          <w:rFonts w:ascii="Times New Roman" w:eastAsia="Times New Roman" w:hAnsi="Times New Roman" w:cs="Times New Roman"/>
          <w:color w:val="000000"/>
          <w:sz w:val="24"/>
          <w:szCs w:val="24"/>
        </w:rPr>
        <w:t xml:space="preserve"> scarcity of conservation units in</w:t>
      </w:r>
      <w:r w:rsidR="00297675">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z w:val="24"/>
          <w:szCs w:val="24"/>
        </w:rPr>
        <w:t xml:space="preserve"> </w:t>
      </w:r>
      <w:r w:rsidR="00297675">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z w:val="24"/>
          <w:szCs w:val="24"/>
        </w:rPr>
        <w:t xml:space="preserve">razilian </w:t>
      </w:r>
      <w:r w:rsidR="00297675">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ortheastern Atlantic Forest</w:t>
      </w:r>
      <w:r w:rsidR="00297675">
        <w:rPr>
          <w:rFonts w:ascii="Times New Roman" w:eastAsia="Times New Roman" w:hAnsi="Times New Roman" w:cs="Times New Roman"/>
          <w:color w:val="000000"/>
          <w:sz w:val="24"/>
          <w:szCs w:val="24"/>
        </w:rPr>
        <w:t xml:space="preserve"> and by their relatively small size</w:t>
      </w:r>
      <w:r>
        <w:rPr>
          <w:rFonts w:ascii="Times New Roman" w:eastAsia="Times New Roman" w:hAnsi="Times New Roman" w:cs="Times New Roman"/>
          <w:color w:val="000000"/>
          <w:sz w:val="24"/>
          <w:szCs w:val="24"/>
        </w:rPr>
        <w:t xml:space="preserve"> </w:t>
      </w:r>
      <w:r w:rsidR="00297675">
        <w:rPr>
          <w:rFonts w:ascii="Times New Roman" w:eastAsia="Times New Roman" w:hAnsi="Times New Roman" w:cs="Times New Roman"/>
          <w:color w:val="000000"/>
          <w:sz w:val="24"/>
          <w:szCs w:val="24"/>
        </w:rPr>
        <w:t xml:space="preserve">and sparse geographic </w:t>
      </w:r>
      <w:r w:rsidR="00297675">
        <w:rPr>
          <w:rFonts w:ascii="Times New Roman" w:eastAsia="Times New Roman" w:hAnsi="Times New Roman" w:cs="Times New Roman"/>
          <w:color w:val="000000"/>
          <w:sz w:val="24"/>
          <w:szCs w:val="24"/>
        </w:rPr>
        <w:lastRenderedPageBreak/>
        <w:t>distribution</w:t>
      </w:r>
      <w:r w:rsidR="0017590E">
        <w:rPr>
          <w:rFonts w:ascii="Times New Roman" w:eastAsia="Times New Roman" w:hAnsi="Times New Roman" w:cs="Times New Roman"/>
          <w:color w:val="000000"/>
          <w:sz w:val="24"/>
          <w:szCs w:val="24"/>
        </w:rPr>
        <w:t xml:space="preserve"> (Almeida &amp; Souza 2023)</w:t>
      </w:r>
      <w:r w:rsidR="0029767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(Figure 7). </w:t>
      </w:r>
      <w:r w:rsidR="00297675">
        <w:rPr>
          <w:rFonts w:ascii="Times New Roman" w:eastAsia="Times New Roman" w:hAnsi="Times New Roman" w:cs="Times New Roman"/>
          <w:color w:val="000000"/>
          <w:sz w:val="24"/>
          <w:szCs w:val="24"/>
        </w:rPr>
        <w:t>However, few records of the species come from fieldwork conducted within conservation units, and true absences are hard to confirm until sampling effort is increased. Based on the available information</w:t>
      </w:r>
      <w:r w:rsidR="006C17D7">
        <w:rPr>
          <w:rFonts w:ascii="Times New Roman" w:eastAsia="Times New Roman" w:hAnsi="Times New Roman" w:cs="Times New Roman"/>
          <w:color w:val="000000"/>
          <w:sz w:val="24"/>
          <w:szCs w:val="24"/>
        </w:rPr>
        <w:t>,</w:t>
      </w:r>
      <w:r w:rsidR="00297675">
        <w:rPr>
          <w:rFonts w:ascii="Times New Roman" w:eastAsia="Times New Roman" w:hAnsi="Times New Roman" w:cs="Times New Roman"/>
          <w:color w:val="000000"/>
          <w:sz w:val="24"/>
          <w:szCs w:val="24"/>
        </w:rPr>
        <w:t xml:space="preserve"> </w:t>
      </w:r>
      <w:r w:rsidR="006C17D7">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z w:val="24"/>
          <w:szCs w:val="24"/>
        </w:rPr>
        <w:t>ost of the areas with</w:t>
      </w:r>
      <w:r w:rsidR="00855F2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great potential for the conservation of </w:t>
      </w:r>
      <w:r>
        <w:rPr>
          <w:rFonts w:ascii="Times New Roman" w:eastAsia="Times New Roman" w:hAnsi="Times New Roman" w:cs="Times New Roman"/>
          <w:i/>
          <w:color w:val="000000"/>
          <w:sz w:val="24"/>
          <w:szCs w:val="24"/>
        </w:rPr>
        <w:t>A. olfersioides</w:t>
      </w:r>
      <w:r>
        <w:rPr>
          <w:rFonts w:ascii="Times New Roman" w:eastAsia="Times New Roman" w:hAnsi="Times New Roman" w:cs="Times New Roman"/>
          <w:color w:val="000000"/>
          <w:sz w:val="24"/>
          <w:szCs w:val="24"/>
        </w:rPr>
        <w:t xml:space="preserve"> and their most favorable ecosystems also need to receive attention outside the conservation units, as well as management plans that anticipate anthropogenic interference (</w:t>
      </w:r>
      <w:r w:rsidR="00855F26">
        <w:rPr>
          <w:rFonts w:ascii="Times New Roman" w:eastAsia="Times New Roman" w:hAnsi="Times New Roman" w:cs="Times New Roman"/>
          <w:color w:val="000000"/>
          <w:sz w:val="24"/>
          <w:szCs w:val="24"/>
        </w:rPr>
        <w:t xml:space="preserve">Nori et al. 2018; </w:t>
      </w:r>
      <w:r>
        <w:rPr>
          <w:rFonts w:ascii="Times New Roman" w:eastAsia="Times New Roman" w:hAnsi="Times New Roman" w:cs="Times New Roman"/>
          <w:color w:val="000000"/>
          <w:sz w:val="24"/>
          <w:szCs w:val="24"/>
        </w:rPr>
        <w:t xml:space="preserve">Lins-e-Silva et al. 2021). One of the records </w:t>
      </w:r>
      <w:r w:rsidR="00A164E2">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 xml:space="preserve"> the </w:t>
      </w:r>
      <w:r w:rsidR="00A164E2">
        <w:rPr>
          <w:rFonts w:ascii="Times New Roman" w:eastAsia="Times New Roman" w:hAnsi="Times New Roman" w:cs="Times New Roman"/>
          <w:color w:val="000000"/>
          <w:sz w:val="24"/>
          <w:szCs w:val="24"/>
        </w:rPr>
        <w:t xml:space="preserve">state of </w:t>
      </w:r>
      <w:r>
        <w:rPr>
          <w:rFonts w:ascii="Times New Roman" w:eastAsia="Times New Roman" w:hAnsi="Times New Roman" w:cs="Times New Roman"/>
          <w:color w:val="000000"/>
          <w:sz w:val="24"/>
          <w:szCs w:val="24"/>
        </w:rPr>
        <w:t xml:space="preserve">Pernambuco, in the municipality of </w:t>
      </w:r>
      <w:proofErr w:type="spellStart"/>
      <w:r>
        <w:rPr>
          <w:rFonts w:ascii="Times New Roman" w:eastAsia="Times New Roman" w:hAnsi="Times New Roman" w:cs="Times New Roman"/>
          <w:color w:val="000000"/>
          <w:sz w:val="24"/>
          <w:szCs w:val="24"/>
        </w:rPr>
        <w:t>Amaraji</w:t>
      </w:r>
      <w:proofErr w:type="spellEnd"/>
      <w:r>
        <w:rPr>
          <w:rFonts w:ascii="Times New Roman" w:eastAsia="Times New Roman" w:hAnsi="Times New Roman" w:cs="Times New Roman"/>
          <w:color w:val="000000"/>
          <w:sz w:val="24"/>
          <w:szCs w:val="24"/>
        </w:rPr>
        <w:t xml:space="preserve"> (</w:t>
      </w:r>
      <w:r w:rsidR="00F7698F">
        <w:rPr>
          <w:rFonts w:ascii="Times New Roman" w:eastAsia="Times New Roman" w:hAnsi="Times New Roman" w:cs="Times New Roman"/>
          <w:color w:val="000000"/>
          <w:sz w:val="24"/>
          <w:szCs w:val="24"/>
        </w:rPr>
        <w:t xml:space="preserve">Supplemental Material, Table </w:t>
      </w:r>
      <w:r>
        <w:rPr>
          <w:rFonts w:ascii="Times New Roman" w:eastAsia="Times New Roman" w:hAnsi="Times New Roman" w:cs="Times New Roman"/>
          <w:color w:val="000000"/>
          <w:sz w:val="24"/>
          <w:szCs w:val="24"/>
        </w:rPr>
        <w:t>S</w:t>
      </w:r>
      <w:r>
        <w:rPr>
          <w:rFonts w:ascii="Times New Roman" w:eastAsia="Times New Roman" w:hAnsi="Times New Roman" w:cs="Times New Roman"/>
          <w:sz w:val="24"/>
          <w:szCs w:val="24"/>
        </w:rPr>
        <w:t>1</w:t>
      </w:r>
      <w:r>
        <w:rPr>
          <w:rFonts w:ascii="Times New Roman" w:eastAsia="Times New Roman" w:hAnsi="Times New Roman" w:cs="Times New Roman"/>
          <w:color w:val="000000"/>
          <w:sz w:val="24"/>
          <w:szCs w:val="24"/>
        </w:rPr>
        <w:t xml:space="preserve">) was collected in a forest </w:t>
      </w:r>
      <w:r w:rsidR="00A164E2">
        <w:rPr>
          <w:rFonts w:ascii="Times New Roman" w:eastAsia="Times New Roman" w:hAnsi="Times New Roman" w:cs="Times New Roman"/>
          <w:color w:val="000000"/>
          <w:sz w:val="24"/>
          <w:szCs w:val="24"/>
        </w:rPr>
        <w:t xml:space="preserve">fragment </w:t>
      </w:r>
      <w:r>
        <w:rPr>
          <w:rFonts w:ascii="Times New Roman" w:eastAsia="Times New Roman" w:hAnsi="Times New Roman" w:cs="Times New Roman"/>
          <w:color w:val="000000"/>
          <w:sz w:val="24"/>
          <w:szCs w:val="24"/>
        </w:rPr>
        <w:t>with about 200 m², surrounded by a sugarcane and banana plantation</w:t>
      </w:r>
      <w:ins w:id="22" w:author="Pedro Simoes" w:date="2024-06-04T10:20:00Z" w16du:dateUtc="2024-06-04T13:20:00Z">
        <w:r w:rsidR="00A164E2">
          <w:rPr>
            <w:rFonts w:ascii="Times New Roman" w:eastAsia="Times New Roman" w:hAnsi="Times New Roman" w:cs="Times New Roman"/>
            <w:color w:val="000000"/>
            <w:sz w:val="24"/>
            <w:szCs w:val="24"/>
          </w:rPr>
          <w:t>s</w:t>
        </w:r>
      </w:ins>
      <w:del w:id="23" w:author="Pedro Simoes" w:date="2024-06-04T10:20:00Z" w16du:dateUtc="2024-06-04T13:20:00Z">
        <w:r w:rsidDel="00A164E2">
          <w:rPr>
            <w:rFonts w:ascii="Times New Roman" w:eastAsia="Times New Roman" w:hAnsi="Times New Roman" w:cs="Times New Roman"/>
            <w:color w:val="000000"/>
            <w:sz w:val="24"/>
            <w:szCs w:val="24"/>
          </w:rPr>
          <w:delText xml:space="preserve"> matrix</w:delText>
        </w:r>
      </w:del>
      <w:r w:rsidR="00F81AD6">
        <w:rPr>
          <w:rFonts w:ascii="Times New Roman" w:eastAsia="Times New Roman" w:hAnsi="Times New Roman" w:cs="Times New Roman"/>
          <w:color w:val="000000"/>
          <w:sz w:val="24"/>
          <w:szCs w:val="24"/>
        </w:rPr>
        <w:t xml:space="preserve">, suggesting that the species can survive in small forest patches when adequate microclimatic conditions are present.  </w:t>
      </w:r>
    </w:p>
    <w:p w14:paraId="351D9040" w14:textId="77777777" w:rsidR="00A16414" w:rsidRDefault="00A16414" w:rsidP="001A68D5">
      <w:pPr>
        <w:pBdr>
          <w:top w:val="nil"/>
          <w:left w:val="nil"/>
          <w:bottom w:val="nil"/>
          <w:right w:val="nil"/>
          <w:between w:val="nil"/>
        </w:pBdr>
        <w:spacing w:line="362" w:lineRule="auto"/>
        <w:ind w:right="216"/>
        <w:rPr>
          <w:rFonts w:ascii="Times New Roman" w:eastAsia="Times New Roman" w:hAnsi="Times New Roman" w:cs="Times New Roman"/>
          <w:color w:val="000000"/>
          <w:sz w:val="24"/>
          <w:szCs w:val="24"/>
        </w:rPr>
      </w:pPr>
    </w:p>
    <w:p w14:paraId="4A33B327" w14:textId="24AD6D17" w:rsidR="00A16414" w:rsidRDefault="00AF1AE6">
      <w:pPr>
        <w:pBdr>
          <w:top w:val="nil"/>
          <w:left w:val="nil"/>
          <w:bottom w:val="nil"/>
          <w:right w:val="nil"/>
          <w:between w:val="nil"/>
        </w:pBdr>
        <w:spacing w:line="362" w:lineRule="auto"/>
        <w:ind w:left="200" w:right="2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the view of the conservation of the species, a fraction of the efforts should be focused on the conservation of these most threatened fragments, as well as the creation of ecological corridors between the fragments in these areas (Calmon et al. 2011</w:t>
      </w:r>
      <w:r w:rsidR="007165B6">
        <w:rPr>
          <w:rFonts w:ascii="Times New Roman" w:eastAsia="Times New Roman" w:hAnsi="Times New Roman" w:cs="Times New Roman"/>
          <w:color w:val="000000"/>
          <w:sz w:val="24"/>
          <w:szCs w:val="24"/>
        </w:rPr>
        <w:t>; Santos et al. 2018</w:t>
      </w:r>
      <w:r w:rsidR="00C967F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Campos et al. 2020), such </w:t>
      </w:r>
      <w:r w:rsidR="00F81AD6">
        <w:rPr>
          <w:rFonts w:ascii="Times New Roman" w:eastAsia="Times New Roman" w:hAnsi="Times New Roman" w:cs="Times New Roman"/>
          <w:color w:val="000000"/>
          <w:sz w:val="24"/>
          <w:szCs w:val="24"/>
        </w:rPr>
        <w:t>mosaic landscapes would potentially</w:t>
      </w:r>
      <w:r>
        <w:rPr>
          <w:rFonts w:ascii="Times New Roman" w:eastAsia="Times New Roman" w:hAnsi="Times New Roman" w:cs="Times New Roman"/>
          <w:color w:val="000000"/>
          <w:sz w:val="24"/>
          <w:szCs w:val="24"/>
        </w:rPr>
        <w:t xml:space="preserve"> allow for </w:t>
      </w:r>
      <w:r w:rsidR="00F81AD6">
        <w:rPr>
          <w:rFonts w:ascii="Times New Roman" w:eastAsia="Times New Roman" w:hAnsi="Times New Roman" w:cs="Times New Roman"/>
          <w:color w:val="000000"/>
          <w:sz w:val="24"/>
          <w:szCs w:val="24"/>
        </w:rPr>
        <w:t xml:space="preserve">increased dispersion and gene flow among populations inhabiting neighbor fragments, thus reducing the cumulative effects of habitat fragmentation and reproductive isolation and inbreeding on the remaining populations of </w:t>
      </w:r>
      <w:r w:rsidR="00F81AD6" w:rsidRPr="00F81AD6">
        <w:rPr>
          <w:rFonts w:ascii="Times New Roman" w:eastAsia="Times New Roman" w:hAnsi="Times New Roman" w:cs="Times New Roman"/>
          <w:i/>
          <w:iCs/>
          <w:color w:val="000000"/>
          <w:sz w:val="24"/>
          <w:szCs w:val="24"/>
          <w:rPrChange w:id="24" w:author="Pedro Simoes" w:date="2024-06-04T10:27:00Z" w16du:dateUtc="2024-06-04T13:27:00Z">
            <w:rPr>
              <w:rFonts w:ascii="Times New Roman" w:eastAsia="Times New Roman" w:hAnsi="Times New Roman" w:cs="Times New Roman"/>
              <w:color w:val="000000"/>
              <w:sz w:val="24"/>
              <w:szCs w:val="24"/>
            </w:rPr>
          </w:rPrChange>
        </w:rPr>
        <w:t>A. olfersioides</w:t>
      </w:r>
      <w:r>
        <w:rPr>
          <w:rFonts w:ascii="Times New Roman" w:eastAsia="Times New Roman" w:hAnsi="Times New Roman" w:cs="Times New Roman"/>
          <w:color w:val="000000"/>
          <w:sz w:val="24"/>
          <w:szCs w:val="24"/>
        </w:rPr>
        <w:t xml:space="preserve">. </w:t>
      </w:r>
    </w:p>
    <w:p w14:paraId="3C6CB915" w14:textId="77777777" w:rsidR="00A16414" w:rsidRDefault="00A16414"/>
    <w:p w14:paraId="32053345" w14:textId="77777777" w:rsidR="00A16414" w:rsidRDefault="00A16414"/>
    <w:p w14:paraId="0C8CB357" w14:textId="77777777" w:rsidR="00A16414" w:rsidRDefault="00AF1AE6">
      <w:pPr>
        <w:pStyle w:val="Ttulo1"/>
        <w:tabs>
          <w:tab w:val="left" w:pos="401"/>
        </w:tabs>
        <w:ind w:left="0"/>
        <w:rPr>
          <w:rFonts w:ascii="Times New Roman" w:eastAsia="Times New Roman" w:hAnsi="Times New Roman" w:cs="Times New Roman"/>
        </w:rPr>
      </w:pPr>
      <w:r>
        <w:rPr>
          <w:rFonts w:ascii="Times New Roman" w:eastAsia="Times New Roman" w:hAnsi="Times New Roman" w:cs="Times New Roman"/>
        </w:rPr>
        <w:t>Acknowledgments</w:t>
      </w:r>
    </w:p>
    <w:p w14:paraId="0CC8B8D8" w14:textId="77777777" w:rsidR="00A16414" w:rsidRDefault="00A16414"/>
    <w:p w14:paraId="0B67FEB4" w14:textId="63464E46" w:rsidR="00A16414" w:rsidRDefault="00AF1AE6">
      <w:pPr>
        <w:pBdr>
          <w:top w:val="nil"/>
          <w:left w:val="nil"/>
          <w:bottom w:val="nil"/>
          <w:right w:val="nil"/>
          <w:between w:val="nil"/>
        </w:pBdr>
        <w:spacing w:line="362" w:lineRule="auto"/>
        <w:ind w:left="200" w:right="2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thank </w:t>
      </w:r>
      <w:r w:rsidR="00F81AD6">
        <w:rPr>
          <w:rFonts w:ascii="Times New Roman" w:eastAsia="Times New Roman" w:hAnsi="Times New Roman" w:cs="Times New Roman"/>
          <w:color w:val="000000"/>
          <w:sz w:val="24"/>
          <w:szCs w:val="24"/>
        </w:rPr>
        <w:t>the curators of herpetological collections of</w:t>
      </w:r>
      <w:r>
        <w:rPr>
          <w:rFonts w:ascii="Times New Roman" w:eastAsia="Times New Roman" w:hAnsi="Times New Roman" w:cs="Times New Roman"/>
          <w:color w:val="000000"/>
          <w:sz w:val="24"/>
          <w:szCs w:val="24"/>
        </w:rPr>
        <w:t xml:space="preserve"> </w:t>
      </w:r>
      <w:commentRangeStart w:id="25"/>
      <w:proofErr w:type="spellStart"/>
      <w:r w:rsidR="00C24F20">
        <w:rPr>
          <w:rFonts w:ascii="Times New Roman" w:eastAsia="Times New Roman" w:hAnsi="Times New Roman" w:cs="Times New Roman"/>
          <w:color w:val="000000"/>
          <w:sz w:val="24"/>
          <w:szCs w:val="24"/>
        </w:rPr>
        <w:t>Universidade</w:t>
      </w:r>
      <w:proofErr w:type="spellEnd"/>
      <w:r w:rsidR="00C24F20">
        <w:rPr>
          <w:rFonts w:ascii="Times New Roman" w:eastAsia="Times New Roman" w:hAnsi="Times New Roman" w:cs="Times New Roman"/>
          <w:color w:val="000000"/>
          <w:sz w:val="24"/>
          <w:szCs w:val="24"/>
        </w:rPr>
        <w:t xml:space="preserve"> Federal da Bahia, </w:t>
      </w:r>
      <w:proofErr w:type="spellStart"/>
      <w:r w:rsidR="00C24F20">
        <w:rPr>
          <w:rFonts w:ascii="Times New Roman" w:eastAsia="Times New Roman" w:hAnsi="Times New Roman" w:cs="Times New Roman"/>
          <w:color w:val="000000"/>
          <w:sz w:val="24"/>
          <w:szCs w:val="24"/>
        </w:rPr>
        <w:t>Universidade</w:t>
      </w:r>
      <w:proofErr w:type="spellEnd"/>
      <w:r w:rsidR="00C24F20">
        <w:rPr>
          <w:rFonts w:ascii="Times New Roman" w:eastAsia="Times New Roman" w:hAnsi="Times New Roman" w:cs="Times New Roman"/>
          <w:color w:val="000000"/>
          <w:sz w:val="24"/>
          <w:szCs w:val="24"/>
        </w:rPr>
        <w:t xml:space="preserve"> Federal do Sul da Bahia, </w:t>
      </w:r>
      <w:proofErr w:type="spellStart"/>
      <w:r w:rsidR="00C24F20">
        <w:rPr>
          <w:rFonts w:ascii="Times New Roman" w:eastAsia="Times New Roman" w:hAnsi="Times New Roman" w:cs="Times New Roman"/>
          <w:color w:val="000000"/>
          <w:sz w:val="24"/>
          <w:szCs w:val="24"/>
        </w:rPr>
        <w:t>Universidade</w:t>
      </w:r>
      <w:proofErr w:type="spellEnd"/>
      <w:r w:rsidR="00C24F20">
        <w:rPr>
          <w:rFonts w:ascii="Times New Roman" w:eastAsia="Times New Roman" w:hAnsi="Times New Roman" w:cs="Times New Roman"/>
          <w:color w:val="000000"/>
          <w:sz w:val="24"/>
          <w:szCs w:val="24"/>
        </w:rPr>
        <w:t xml:space="preserve"> Federal de Alagoas </w:t>
      </w:r>
      <w:r>
        <w:rPr>
          <w:rFonts w:ascii="Times New Roman" w:eastAsia="Times New Roman" w:hAnsi="Times New Roman" w:cs="Times New Roman"/>
          <w:color w:val="000000"/>
          <w:sz w:val="24"/>
          <w:szCs w:val="24"/>
        </w:rPr>
        <w:t xml:space="preserve">and </w:t>
      </w:r>
      <w:proofErr w:type="spellStart"/>
      <w:r w:rsidR="00C24F20">
        <w:rPr>
          <w:rFonts w:ascii="Times New Roman" w:eastAsia="Times New Roman" w:hAnsi="Times New Roman" w:cs="Times New Roman"/>
          <w:color w:val="000000"/>
          <w:sz w:val="24"/>
          <w:szCs w:val="24"/>
        </w:rPr>
        <w:t>Universidade</w:t>
      </w:r>
      <w:proofErr w:type="spellEnd"/>
      <w:r w:rsidR="00C24F20">
        <w:rPr>
          <w:rFonts w:ascii="Times New Roman" w:eastAsia="Times New Roman" w:hAnsi="Times New Roman" w:cs="Times New Roman"/>
          <w:color w:val="000000"/>
          <w:sz w:val="24"/>
          <w:szCs w:val="24"/>
        </w:rPr>
        <w:t xml:space="preserve"> Federal do Rio Grande do Norte</w:t>
      </w:r>
      <w:commentRangeEnd w:id="25"/>
      <w:r w:rsidR="00F81AD6">
        <w:rPr>
          <w:rStyle w:val="Refdecomentrio"/>
        </w:rPr>
        <w:commentReference w:id="25"/>
      </w:r>
      <w:r>
        <w:rPr>
          <w:rFonts w:ascii="Times New Roman" w:eastAsia="Times New Roman" w:hAnsi="Times New Roman" w:cs="Times New Roman"/>
          <w:color w:val="000000"/>
          <w:sz w:val="24"/>
          <w:szCs w:val="24"/>
        </w:rPr>
        <w:t xml:space="preserve"> for </w:t>
      </w:r>
      <w:r w:rsidR="00F81AD6">
        <w:rPr>
          <w:rFonts w:ascii="Times New Roman" w:eastAsia="Times New Roman" w:hAnsi="Times New Roman" w:cs="Times New Roman"/>
          <w:color w:val="000000"/>
          <w:sz w:val="24"/>
          <w:szCs w:val="24"/>
        </w:rPr>
        <w:t xml:space="preserve">sharing information on geographic </w:t>
      </w:r>
      <w:r>
        <w:rPr>
          <w:rFonts w:ascii="Times New Roman" w:eastAsia="Times New Roman" w:hAnsi="Times New Roman" w:cs="Times New Roman"/>
          <w:color w:val="000000"/>
          <w:sz w:val="24"/>
          <w:szCs w:val="24"/>
        </w:rPr>
        <w:t>record</w:t>
      </w:r>
      <w:r w:rsidR="00F81AD6">
        <w:rPr>
          <w:rFonts w:ascii="Times New Roman" w:eastAsia="Times New Roman" w:hAnsi="Times New Roman" w:cs="Times New Roman"/>
          <w:color w:val="000000"/>
          <w:sz w:val="24"/>
          <w:szCs w:val="24"/>
        </w:rPr>
        <w:t>s. We</w:t>
      </w:r>
      <w:r>
        <w:rPr>
          <w:rFonts w:ascii="Times New Roman" w:eastAsia="Times New Roman" w:hAnsi="Times New Roman" w:cs="Times New Roman"/>
          <w:color w:val="000000"/>
          <w:sz w:val="24"/>
          <w:szCs w:val="24"/>
        </w:rPr>
        <w:t xml:space="preserve"> thank Pedro A</w:t>
      </w:r>
      <w:r w:rsidR="00F81AD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C</w:t>
      </w:r>
      <w:r w:rsidR="00F81AD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L</w:t>
      </w:r>
      <w:r w:rsidR="00F81AD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Pequeno and Maurício H</w:t>
      </w:r>
      <w:r w:rsidR="00F81AD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Vancine</w:t>
      </w:r>
      <w:proofErr w:type="spellEnd"/>
      <w:del w:id="26" w:author="Pedro Simoes" w:date="2024-06-04T10:30:00Z" w16du:dateUtc="2024-06-04T13:30:00Z">
        <w:r w:rsidDel="00F81AD6">
          <w:rPr>
            <w:rFonts w:ascii="Times New Roman" w:eastAsia="Times New Roman" w:hAnsi="Times New Roman" w:cs="Times New Roman"/>
            <w:color w:val="000000"/>
            <w:sz w:val="24"/>
            <w:szCs w:val="24"/>
          </w:rPr>
          <w:delText>,</w:delText>
        </w:r>
      </w:del>
      <w:r>
        <w:rPr>
          <w:rFonts w:ascii="Times New Roman" w:eastAsia="Times New Roman" w:hAnsi="Times New Roman" w:cs="Times New Roman"/>
          <w:color w:val="000000"/>
          <w:sz w:val="24"/>
          <w:szCs w:val="24"/>
        </w:rPr>
        <w:t xml:space="preserve"> for the</w:t>
      </w:r>
      <w:r w:rsidR="00F81AD6">
        <w:rPr>
          <w:rFonts w:ascii="Times New Roman" w:eastAsia="Times New Roman" w:hAnsi="Times New Roman" w:cs="Times New Roman"/>
          <w:color w:val="000000"/>
          <w:sz w:val="24"/>
          <w:szCs w:val="24"/>
        </w:rPr>
        <w:t>ir</w:t>
      </w:r>
      <w:r>
        <w:rPr>
          <w:rFonts w:ascii="Times New Roman" w:eastAsia="Times New Roman" w:hAnsi="Times New Roman" w:cs="Times New Roman"/>
          <w:color w:val="000000"/>
          <w:sz w:val="24"/>
          <w:szCs w:val="24"/>
        </w:rPr>
        <w:t xml:space="preserve"> </w:t>
      </w:r>
      <w:r w:rsidR="00F81AD6">
        <w:rPr>
          <w:rFonts w:ascii="Times New Roman" w:eastAsia="Times New Roman" w:hAnsi="Times New Roman" w:cs="Times New Roman"/>
          <w:color w:val="000000"/>
          <w:sz w:val="24"/>
          <w:szCs w:val="24"/>
        </w:rPr>
        <w:t xml:space="preserve">valuable </w:t>
      </w:r>
      <w:r>
        <w:rPr>
          <w:rFonts w:ascii="Times New Roman" w:eastAsia="Times New Roman" w:hAnsi="Times New Roman" w:cs="Times New Roman"/>
          <w:color w:val="000000"/>
          <w:sz w:val="24"/>
          <w:szCs w:val="24"/>
        </w:rPr>
        <w:t>help</w:t>
      </w:r>
      <w:r w:rsidR="00F81AD6">
        <w:rPr>
          <w:rFonts w:ascii="Times New Roman" w:eastAsia="Times New Roman" w:hAnsi="Times New Roman" w:cs="Times New Roman"/>
          <w:color w:val="000000"/>
          <w:sz w:val="24"/>
          <w:szCs w:val="24"/>
        </w:rPr>
        <w:t xml:space="preserve"> in data analyses</w:t>
      </w:r>
      <w:ins w:id="27" w:author="Pedro Simoes" w:date="2024-06-04T10:31:00Z" w16du:dateUtc="2024-06-04T13:31:00Z">
        <w:r w:rsidR="006E11CF">
          <w:rPr>
            <w:rFonts w:ascii="Times New Roman" w:eastAsia="Times New Roman" w:hAnsi="Times New Roman" w:cs="Times New Roman"/>
            <w:color w:val="000000"/>
            <w:sz w:val="24"/>
            <w:szCs w:val="24"/>
          </w:rPr>
          <w:t>.</w:t>
        </w:r>
      </w:ins>
      <w:del w:id="28" w:author="Pedro Simoes" w:date="2024-06-04T10:31:00Z" w16du:dateUtc="2024-06-04T13:31:00Z">
        <w:r w:rsidDel="006E11CF">
          <w:rPr>
            <w:rFonts w:ascii="Times New Roman" w:eastAsia="Times New Roman" w:hAnsi="Times New Roman" w:cs="Times New Roman"/>
            <w:color w:val="000000"/>
            <w:sz w:val="24"/>
            <w:szCs w:val="24"/>
          </w:rPr>
          <w:delText>,</w:delText>
        </w:r>
      </w:del>
      <w:r>
        <w:rPr>
          <w:rFonts w:ascii="Times New Roman" w:eastAsia="Times New Roman" w:hAnsi="Times New Roman" w:cs="Times New Roman"/>
          <w:color w:val="000000"/>
          <w:sz w:val="24"/>
          <w:szCs w:val="24"/>
        </w:rPr>
        <w:t xml:space="preserve"> </w:t>
      </w:r>
      <w:r w:rsidR="006E11CF">
        <w:rPr>
          <w:rFonts w:ascii="Times New Roman" w:eastAsia="Times New Roman" w:hAnsi="Times New Roman" w:cs="Times New Roman"/>
          <w:color w:val="000000"/>
          <w:sz w:val="24"/>
          <w:szCs w:val="24"/>
        </w:rPr>
        <w:t xml:space="preserve">We thank the </w:t>
      </w:r>
      <w:proofErr w:type="spellStart"/>
      <w:r>
        <w:rPr>
          <w:rFonts w:ascii="Times New Roman" w:eastAsia="Times New Roman" w:hAnsi="Times New Roman" w:cs="Times New Roman"/>
          <w:color w:val="000000"/>
          <w:sz w:val="24"/>
          <w:szCs w:val="24"/>
        </w:rPr>
        <w:t>Furtunato</w:t>
      </w:r>
      <w:proofErr w:type="spellEnd"/>
      <w:r>
        <w:rPr>
          <w:rFonts w:ascii="Times New Roman" w:eastAsia="Times New Roman" w:hAnsi="Times New Roman" w:cs="Times New Roman"/>
          <w:color w:val="000000"/>
          <w:sz w:val="24"/>
          <w:szCs w:val="24"/>
        </w:rPr>
        <w:t xml:space="preserve"> family</w:t>
      </w:r>
      <w:del w:id="29" w:author="Pedro Simoes" w:date="2024-06-04T10:31:00Z" w16du:dateUtc="2024-06-04T13:31:00Z">
        <w:r w:rsidDel="006E11CF">
          <w:rPr>
            <w:rFonts w:ascii="Times New Roman" w:eastAsia="Times New Roman" w:hAnsi="Times New Roman" w:cs="Times New Roman"/>
            <w:color w:val="000000"/>
            <w:sz w:val="24"/>
            <w:szCs w:val="24"/>
          </w:rPr>
          <w:delText>,</w:delText>
        </w:r>
      </w:del>
      <w:r>
        <w:rPr>
          <w:rFonts w:ascii="Times New Roman" w:eastAsia="Times New Roman" w:hAnsi="Times New Roman" w:cs="Times New Roman"/>
          <w:color w:val="000000"/>
          <w:sz w:val="24"/>
          <w:szCs w:val="24"/>
        </w:rPr>
        <w:t xml:space="preserve"> for </w:t>
      </w:r>
      <w:r w:rsidR="006E11CF">
        <w:rPr>
          <w:rFonts w:ascii="Times New Roman" w:eastAsia="Times New Roman" w:hAnsi="Times New Roman" w:cs="Times New Roman"/>
          <w:color w:val="000000"/>
          <w:sz w:val="24"/>
          <w:szCs w:val="24"/>
        </w:rPr>
        <w:t>granting</w:t>
      </w:r>
      <w:r>
        <w:rPr>
          <w:rFonts w:ascii="Times New Roman" w:eastAsia="Times New Roman" w:hAnsi="Times New Roman" w:cs="Times New Roman"/>
          <w:color w:val="000000"/>
          <w:sz w:val="24"/>
          <w:szCs w:val="24"/>
        </w:rPr>
        <w:t xml:space="preserve"> </w:t>
      </w:r>
      <w:r w:rsidR="006E11CF">
        <w:rPr>
          <w:rFonts w:ascii="Times New Roman" w:eastAsia="Times New Roman" w:hAnsi="Times New Roman" w:cs="Times New Roman"/>
          <w:color w:val="000000"/>
          <w:sz w:val="24"/>
          <w:szCs w:val="24"/>
        </w:rPr>
        <w:t xml:space="preserve">us </w:t>
      </w:r>
      <w:r>
        <w:rPr>
          <w:rFonts w:ascii="Times New Roman" w:eastAsia="Times New Roman" w:hAnsi="Times New Roman" w:cs="Times New Roman"/>
          <w:color w:val="000000"/>
          <w:sz w:val="24"/>
          <w:szCs w:val="24"/>
        </w:rPr>
        <w:t>access to</w:t>
      </w:r>
      <w:r w:rsidR="006E11CF">
        <w:rPr>
          <w:rFonts w:ascii="Times New Roman" w:eastAsia="Times New Roman" w:hAnsi="Times New Roman" w:cs="Times New Roman"/>
          <w:color w:val="000000"/>
          <w:sz w:val="24"/>
          <w:szCs w:val="24"/>
        </w:rPr>
        <w:t xml:space="preserve"> study areas within their farm</w:t>
      </w:r>
      <w:r>
        <w:rPr>
          <w:rFonts w:ascii="Times New Roman" w:eastAsia="Times New Roman" w:hAnsi="Times New Roman" w:cs="Times New Roman"/>
          <w:color w:val="000000"/>
          <w:sz w:val="24"/>
          <w:szCs w:val="24"/>
        </w:rPr>
        <w:t>.</w:t>
      </w:r>
      <w:ins w:id="30" w:author="Pedro Simoes" w:date="2024-06-04T10:33:00Z" w16du:dateUtc="2024-06-04T13:33:00Z">
        <w:r w:rsidR="006E11CF">
          <w:rPr>
            <w:rFonts w:ascii="Times New Roman" w:eastAsia="Times New Roman" w:hAnsi="Times New Roman" w:cs="Times New Roman"/>
            <w:color w:val="000000"/>
            <w:sz w:val="24"/>
            <w:szCs w:val="24"/>
          </w:rPr>
          <w:t xml:space="preserve"> </w:t>
        </w:r>
      </w:ins>
      <w:del w:id="31" w:author="Pedro Simoes" w:date="2024-06-04T10:35:00Z" w16du:dateUtc="2024-06-04T13:35:00Z">
        <w:r w:rsidDel="006E11CF">
          <w:rPr>
            <w:rFonts w:ascii="Times New Roman" w:eastAsia="Times New Roman" w:hAnsi="Times New Roman" w:cs="Times New Roman"/>
            <w:color w:val="000000"/>
            <w:sz w:val="24"/>
            <w:szCs w:val="24"/>
          </w:rPr>
          <w:delText xml:space="preserve"> </w:delText>
        </w:r>
      </w:del>
    </w:p>
    <w:p w14:paraId="2FA2F6C4" w14:textId="77777777" w:rsidR="00A16414" w:rsidRDefault="00A16414"/>
    <w:p w14:paraId="19E17999" w14:textId="77777777" w:rsidR="00A16414" w:rsidRDefault="00AF1AE6">
      <w:pPr>
        <w:pStyle w:val="Ttulo1"/>
        <w:tabs>
          <w:tab w:val="left" w:pos="401"/>
        </w:tabs>
        <w:ind w:left="0"/>
        <w:rPr>
          <w:rFonts w:ascii="Times New Roman" w:eastAsia="Times New Roman" w:hAnsi="Times New Roman" w:cs="Times New Roman"/>
        </w:rPr>
      </w:pPr>
      <w:r>
        <w:rPr>
          <w:rFonts w:ascii="Times New Roman" w:eastAsia="Times New Roman" w:hAnsi="Times New Roman" w:cs="Times New Roman"/>
        </w:rPr>
        <w:t>Disclosure statement</w:t>
      </w:r>
    </w:p>
    <w:p w14:paraId="7A02A57D" w14:textId="77777777" w:rsidR="00A16414" w:rsidRDefault="00A16414"/>
    <w:p w14:paraId="5293B47B" w14:textId="3B7CAC04" w:rsidR="00A16414" w:rsidRDefault="006E11CF">
      <w:pPr>
        <w:pBdr>
          <w:top w:val="nil"/>
          <w:left w:val="nil"/>
          <w:bottom w:val="nil"/>
          <w:right w:val="nil"/>
          <w:between w:val="nil"/>
        </w:pBdr>
        <w:spacing w:line="362" w:lineRule="auto"/>
        <w:ind w:right="2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authors report</w:t>
      </w:r>
      <w:r w:rsidR="00AF1AE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no </w:t>
      </w:r>
      <w:r w:rsidR="00AF1AE6">
        <w:rPr>
          <w:rFonts w:ascii="Times New Roman" w:eastAsia="Times New Roman" w:hAnsi="Times New Roman" w:cs="Times New Roman"/>
          <w:color w:val="000000"/>
          <w:sz w:val="24"/>
          <w:szCs w:val="24"/>
        </w:rPr>
        <w:t>potential conflict of interest.</w:t>
      </w:r>
    </w:p>
    <w:p w14:paraId="077FA722" w14:textId="77777777" w:rsidR="00A16414" w:rsidRDefault="00A16414"/>
    <w:p w14:paraId="473B6BAA" w14:textId="77777777" w:rsidR="00A16414" w:rsidRDefault="00AF1AE6">
      <w:pPr>
        <w:pStyle w:val="Ttulo1"/>
        <w:tabs>
          <w:tab w:val="left" w:pos="401"/>
        </w:tabs>
        <w:ind w:left="0"/>
      </w:pPr>
      <w:r>
        <w:rPr>
          <w:rFonts w:ascii="Times New Roman" w:eastAsia="Times New Roman" w:hAnsi="Times New Roman" w:cs="Times New Roman"/>
        </w:rPr>
        <w:t>Funding</w:t>
      </w:r>
    </w:p>
    <w:p w14:paraId="4D9E27F5" w14:textId="77777777" w:rsidR="00A16414" w:rsidRDefault="00A16414"/>
    <w:p w14:paraId="247D7F88" w14:textId="7F3E51DC" w:rsidR="00A16414" w:rsidRDefault="006E11CF">
      <w:proofErr w:type="spellStart"/>
      <w:r w:rsidRPr="006E11CF">
        <w:rPr>
          <w:rFonts w:ascii="Times New Roman" w:eastAsia="Times New Roman" w:hAnsi="Times New Roman" w:cs="Times New Roman"/>
          <w:color w:val="000000"/>
          <w:sz w:val="24"/>
          <w:szCs w:val="24"/>
        </w:rPr>
        <w:t>ENMSJr</w:t>
      </w:r>
      <w:proofErr w:type="spellEnd"/>
      <w:r w:rsidRPr="006E11C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w:proofErr w:type="spellStart"/>
      <w:r>
        <w:rPr>
          <w:rFonts w:ascii="Times New Roman" w:eastAsia="Times New Roman" w:hAnsi="Times New Roman" w:cs="Times New Roman"/>
          <w:color w:val="000000"/>
          <w:sz w:val="24"/>
          <w:szCs w:val="24"/>
        </w:rPr>
        <w:t>PBMjr</w:t>
      </w:r>
      <w:proofErr w:type="spellEnd"/>
      <w:r>
        <w:rPr>
          <w:rFonts w:ascii="Times New Roman" w:eastAsia="Times New Roman" w:hAnsi="Times New Roman" w:cs="Times New Roman"/>
          <w:color w:val="000000"/>
          <w:sz w:val="24"/>
          <w:szCs w:val="24"/>
        </w:rPr>
        <w:t xml:space="preserve"> </w:t>
      </w:r>
      <w:r w:rsidRPr="006E11CF">
        <w:rPr>
          <w:rFonts w:ascii="Times New Roman" w:eastAsia="Times New Roman" w:hAnsi="Times New Roman" w:cs="Times New Roman"/>
          <w:color w:val="000000"/>
          <w:sz w:val="24"/>
          <w:szCs w:val="24"/>
        </w:rPr>
        <w:t>received scholarship</w:t>
      </w:r>
      <w:r>
        <w:rPr>
          <w:rFonts w:ascii="Times New Roman" w:eastAsia="Times New Roman" w:hAnsi="Times New Roman" w:cs="Times New Roman"/>
          <w:color w:val="000000"/>
          <w:sz w:val="24"/>
          <w:szCs w:val="24"/>
        </w:rPr>
        <w:t>s</w:t>
      </w:r>
      <w:r w:rsidRPr="006E11CF">
        <w:rPr>
          <w:rFonts w:ascii="Times New Roman" w:eastAsia="Times New Roman" w:hAnsi="Times New Roman" w:cs="Times New Roman"/>
          <w:color w:val="000000"/>
          <w:sz w:val="24"/>
          <w:szCs w:val="24"/>
        </w:rPr>
        <w:t xml:space="preserve"> from Brazilian </w:t>
      </w:r>
      <w:proofErr w:type="spellStart"/>
      <w:r w:rsidRPr="006E11CF">
        <w:rPr>
          <w:rFonts w:ascii="Times New Roman" w:eastAsia="Times New Roman" w:hAnsi="Times New Roman" w:cs="Times New Roman"/>
          <w:color w:val="000000"/>
          <w:sz w:val="24"/>
          <w:szCs w:val="24"/>
        </w:rPr>
        <w:t>Coordenação</w:t>
      </w:r>
      <w:proofErr w:type="spellEnd"/>
      <w:r w:rsidRPr="006E11CF">
        <w:rPr>
          <w:rFonts w:ascii="Times New Roman" w:eastAsia="Times New Roman" w:hAnsi="Times New Roman" w:cs="Times New Roman"/>
          <w:color w:val="000000"/>
          <w:sz w:val="24"/>
          <w:szCs w:val="24"/>
        </w:rPr>
        <w:t xml:space="preserve"> de </w:t>
      </w:r>
      <w:proofErr w:type="spellStart"/>
      <w:r w:rsidRPr="006E11CF">
        <w:rPr>
          <w:rFonts w:ascii="Times New Roman" w:eastAsia="Times New Roman" w:hAnsi="Times New Roman" w:cs="Times New Roman"/>
          <w:color w:val="000000"/>
          <w:sz w:val="24"/>
          <w:szCs w:val="24"/>
        </w:rPr>
        <w:t>Aperfei</w:t>
      </w:r>
      <w:r>
        <w:rPr>
          <w:rFonts w:ascii="Times New Roman" w:eastAsia="Times New Roman" w:hAnsi="Times New Roman" w:cs="Times New Roman"/>
          <w:color w:val="000000"/>
          <w:sz w:val="24"/>
          <w:szCs w:val="24"/>
        </w:rPr>
        <w:t>ç</w:t>
      </w:r>
      <w:r w:rsidRPr="006E11CF">
        <w:rPr>
          <w:rFonts w:ascii="Times New Roman" w:eastAsia="Times New Roman" w:hAnsi="Times New Roman" w:cs="Times New Roman"/>
          <w:color w:val="000000"/>
          <w:sz w:val="24"/>
          <w:szCs w:val="24"/>
        </w:rPr>
        <w:t>oamento</w:t>
      </w:r>
      <w:proofErr w:type="spellEnd"/>
      <w:r w:rsidRPr="006E11CF">
        <w:rPr>
          <w:rFonts w:ascii="Times New Roman" w:eastAsia="Times New Roman" w:hAnsi="Times New Roman" w:cs="Times New Roman"/>
          <w:color w:val="000000"/>
          <w:sz w:val="24"/>
          <w:szCs w:val="24"/>
        </w:rPr>
        <w:t xml:space="preserve"> de </w:t>
      </w:r>
      <w:proofErr w:type="spellStart"/>
      <w:r w:rsidRPr="006E11CF">
        <w:rPr>
          <w:rFonts w:ascii="Times New Roman" w:eastAsia="Times New Roman" w:hAnsi="Times New Roman" w:cs="Times New Roman"/>
          <w:color w:val="000000"/>
          <w:sz w:val="24"/>
          <w:szCs w:val="24"/>
        </w:rPr>
        <w:t>Pessoal</w:t>
      </w:r>
      <w:proofErr w:type="spellEnd"/>
      <w:r w:rsidRPr="006E11CF">
        <w:rPr>
          <w:rFonts w:ascii="Times New Roman" w:eastAsia="Times New Roman" w:hAnsi="Times New Roman" w:cs="Times New Roman"/>
          <w:color w:val="000000"/>
          <w:sz w:val="24"/>
          <w:szCs w:val="24"/>
        </w:rPr>
        <w:t xml:space="preserve"> de </w:t>
      </w:r>
      <w:proofErr w:type="spellStart"/>
      <w:r w:rsidRPr="006E11CF">
        <w:rPr>
          <w:rFonts w:ascii="Times New Roman" w:eastAsia="Times New Roman" w:hAnsi="Times New Roman" w:cs="Times New Roman"/>
          <w:color w:val="000000"/>
          <w:sz w:val="24"/>
          <w:szCs w:val="24"/>
        </w:rPr>
        <w:t>Nível</w:t>
      </w:r>
      <w:proofErr w:type="spellEnd"/>
      <w:r w:rsidRPr="006E11CF">
        <w:rPr>
          <w:rFonts w:ascii="Times New Roman" w:eastAsia="Times New Roman" w:hAnsi="Times New Roman" w:cs="Times New Roman"/>
          <w:color w:val="000000"/>
          <w:sz w:val="24"/>
          <w:szCs w:val="24"/>
        </w:rPr>
        <w:t xml:space="preserve"> Superior (</w:t>
      </w:r>
      <w:r w:rsidR="003E2B79">
        <w:rPr>
          <w:rFonts w:ascii="Times New Roman" w:eastAsia="Times New Roman" w:hAnsi="Times New Roman" w:cs="Times New Roman"/>
          <w:color w:val="000000"/>
          <w:sz w:val="24"/>
          <w:szCs w:val="24"/>
        </w:rPr>
        <w:t xml:space="preserve">CAPES #88887.937961/2024-00 and </w:t>
      </w:r>
      <w:r w:rsidRPr="006E11CF">
        <w:rPr>
          <w:rFonts w:ascii="Times New Roman" w:eastAsia="Times New Roman" w:hAnsi="Times New Roman" w:cs="Times New Roman"/>
          <w:color w:val="000000"/>
          <w:sz w:val="24"/>
          <w:szCs w:val="24"/>
        </w:rPr>
        <w:t>CAPES #</w:t>
      </w:r>
      <w:r w:rsidR="003E2B79" w:rsidRPr="003E2B79">
        <w:rPr>
          <w:rFonts w:ascii="Times New Roman" w:eastAsia="Times New Roman" w:hAnsi="Times New Roman" w:cs="Times New Roman"/>
          <w:color w:val="000000"/>
          <w:sz w:val="24"/>
          <w:szCs w:val="24"/>
        </w:rPr>
        <w:t>88887.485655/2020-00</w:t>
      </w:r>
      <w:r w:rsidRPr="003E2B79">
        <w:rPr>
          <w:rFonts w:ascii="Times New Roman" w:eastAsia="Times New Roman" w:hAnsi="Times New Roman" w:cs="Times New Roman"/>
          <w:color w:val="000000"/>
          <w:sz w:val="24"/>
          <w:szCs w:val="24"/>
        </w:rPr>
        <w:t>)</w:t>
      </w:r>
      <w:r w:rsidRPr="006E11CF">
        <w:rPr>
          <w:rFonts w:ascii="Times New Roman" w:eastAsia="Times New Roman" w:hAnsi="Times New Roman" w:cs="Times New Roman"/>
          <w:color w:val="000000"/>
          <w:sz w:val="24"/>
          <w:szCs w:val="24"/>
        </w:rPr>
        <w:t xml:space="preserve"> while conducting work related to this study. </w:t>
      </w:r>
    </w:p>
    <w:p w14:paraId="26117920" w14:textId="77777777" w:rsidR="006E11CF" w:rsidRPr="006E11CF" w:rsidRDefault="006E11CF" w:rsidP="00BD75E4">
      <w:pPr>
        <w:rPr>
          <w:ins w:id="32" w:author="Pedro Simoes" w:date="2024-06-04T10:36:00Z" w16du:dateUtc="2024-06-04T13:36:00Z"/>
          <w:rFonts w:ascii="Times New Roman" w:eastAsia="Times New Roman" w:hAnsi="Times New Roman" w:cs="Times New Roman"/>
          <w:rPrChange w:id="33" w:author="Pedro Simoes" w:date="2024-06-04T10:36:00Z" w16du:dateUtc="2024-06-04T13:36:00Z">
            <w:rPr>
              <w:ins w:id="34" w:author="Pedro Simoes" w:date="2024-06-04T10:36:00Z" w16du:dateUtc="2024-06-04T13:36:00Z"/>
              <w:rFonts w:ascii="Times New Roman" w:eastAsia="Times New Roman" w:hAnsi="Times New Roman" w:cs="Times New Roman"/>
              <w:lang w:val="pt-BR"/>
            </w:rPr>
          </w:rPrChange>
        </w:rPr>
      </w:pPr>
    </w:p>
    <w:p w14:paraId="7D9243CB" w14:textId="26870D2F" w:rsidR="00A16414" w:rsidRPr="00782F54" w:rsidRDefault="00AF1AE6">
      <w:pPr>
        <w:pStyle w:val="Ttulo1"/>
        <w:tabs>
          <w:tab w:val="left" w:pos="401"/>
        </w:tabs>
        <w:ind w:left="0"/>
        <w:rPr>
          <w:rFonts w:ascii="Times New Roman" w:eastAsia="Times New Roman" w:hAnsi="Times New Roman" w:cs="Times New Roman"/>
          <w:lang w:val="pt-BR"/>
        </w:rPr>
      </w:pPr>
      <w:proofErr w:type="spellStart"/>
      <w:r w:rsidRPr="00782F54">
        <w:rPr>
          <w:rFonts w:ascii="Times New Roman" w:eastAsia="Times New Roman" w:hAnsi="Times New Roman" w:cs="Times New Roman"/>
          <w:lang w:val="pt-BR"/>
        </w:rPr>
        <w:t>Orcid</w:t>
      </w:r>
      <w:proofErr w:type="spellEnd"/>
    </w:p>
    <w:p w14:paraId="6F3FB635" w14:textId="77777777" w:rsidR="00A16414" w:rsidRPr="00782F54" w:rsidRDefault="00A16414">
      <w:pPr>
        <w:rPr>
          <w:lang w:val="pt-BR"/>
        </w:rPr>
      </w:pPr>
    </w:p>
    <w:p w14:paraId="7A3E0C02" w14:textId="654EE43C" w:rsidR="00A16414" w:rsidRPr="00782F54" w:rsidRDefault="00AF1AE6">
      <w:pPr>
        <w:rPr>
          <w:rFonts w:ascii="Times New Roman" w:eastAsia="Times New Roman" w:hAnsi="Times New Roman" w:cs="Times New Roman"/>
          <w:sz w:val="24"/>
          <w:szCs w:val="24"/>
          <w:lang w:val="pt-BR"/>
        </w:rPr>
      </w:pPr>
      <w:r w:rsidRPr="00782F54">
        <w:rPr>
          <w:rFonts w:ascii="Times New Roman" w:eastAsia="Times New Roman" w:hAnsi="Times New Roman" w:cs="Times New Roman"/>
          <w:sz w:val="24"/>
          <w:szCs w:val="24"/>
          <w:lang w:val="pt-BR"/>
        </w:rPr>
        <w:t>Edson Nilton de Moura Silva</w:t>
      </w:r>
      <w:r w:rsidR="001A68D5">
        <w:rPr>
          <w:rFonts w:ascii="Times New Roman" w:eastAsia="Times New Roman" w:hAnsi="Times New Roman" w:cs="Times New Roman"/>
          <w:sz w:val="24"/>
          <w:szCs w:val="24"/>
          <w:lang w:val="pt-BR"/>
        </w:rPr>
        <w:t>-</w:t>
      </w:r>
      <w:r w:rsidRPr="00782F54">
        <w:rPr>
          <w:rFonts w:ascii="Times New Roman" w:eastAsia="Times New Roman" w:hAnsi="Times New Roman" w:cs="Times New Roman"/>
          <w:sz w:val="24"/>
          <w:szCs w:val="24"/>
          <w:lang w:val="pt-BR"/>
        </w:rPr>
        <w:t xml:space="preserve">Júnior: </w:t>
      </w:r>
      <w:r>
        <w:fldChar w:fldCharType="begin"/>
      </w:r>
      <w:r w:rsidRPr="001A68AA">
        <w:rPr>
          <w:lang w:val="pt-BR"/>
          <w:rPrChange w:id="35" w:author="Pedro Simoes" w:date="2024-06-04T09:05:00Z" w16du:dateUtc="2024-06-04T12:05:00Z">
            <w:rPr/>
          </w:rPrChange>
        </w:rPr>
        <w:instrText>HYPERLINK "https://orcid.org/0009-0003-9116-2020" \h</w:instrText>
      </w:r>
      <w:r>
        <w:fldChar w:fldCharType="separate"/>
      </w:r>
      <w:r w:rsidRPr="00782F54">
        <w:rPr>
          <w:rFonts w:ascii="Times New Roman" w:eastAsia="Times New Roman" w:hAnsi="Times New Roman" w:cs="Times New Roman"/>
          <w:color w:val="0000FF"/>
          <w:sz w:val="24"/>
          <w:szCs w:val="24"/>
          <w:u w:val="single"/>
          <w:lang w:val="pt-BR"/>
        </w:rPr>
        <w:t>https://orcid.org/0009-0003-9116-2020</w:t>
      </w:r>
      <w:r>
        <w:rPr>
          <w:rFonts w:ascii="Times New Roman" w:eastAsia="Times New Roman" w:hAnsi="Times New Roman" w:cs="Times New Roman"/>
          <w:color w:val="0000FF"/>
          <w:sz w:val="24"/>
          <w:szCs w:val="24"/>
          <w:u w:val="single"/>
          <w:lang w:val="pt-BR"/>
        </w:rPr>
        <w:fldChar w:fldCharType="end"/>
      </w:r>
    </w:p>
    <w:p w14:paraId="395F9333" w14:textId="04D2DE9B" w:rsidR="00A16414" w:rsidRPr="00782F54" w:rsidRDefault="00AF1AE6">
      <w:pPr>
        <w:rPr>
          <w:rFonts w:ascii="Times New Roman" w:eastAsia="Times New Roman" w:hAnsi="Times New Roman" w:cs="Times New Roman"/>
          <w:sz w:val="24"/>
          <w:szCs w:val="24"/>
          <w:lang w:val="pt-BR"/>
        </w:rPr>
      </w:pPr>
      <w:r w:rsidRPr="00782F54">
        <w:rPr>
          <w:rFonts w:ascii="Times New Roman" w:eastAsia="Times New Roman" w:hAnsi="Times New Roman" w:cs="Times New Roman"/>
          <w:sz w:val="24"/>
          <w:szCs w:val="24"/>
          <w:lang w:val="pt-BR"/>
        </w:rPr>
        <w:t>Paulo Braga Mascarenhas</w:t>
      </w:r>
      <w:r w:rsidR="001A68D5">
        <w:rPr>
          <w:rFonts w:ascii="Times New Roman" w:eastAsia="Times New Roman" w:hAnsi="Times New Roman" w:cs="Times New Roman"/>
          <w:sz w:val="24"/>
          <w:szCs w:val="24"/>
          <w:lang w:val="pt-BR"/>
        </w:rPr>
        <w:t>-</w:t>
      </w:r>
      <w:r w:rsidRPr="00782F54">
        <w:rPr>
          <w:rFonts w:ascii="Times New Roman" w:eastAsia="Times New Roman" w:hAnsi="Times New Roman" w:cs="Times New Roman"/>
          <w:sz w:val="24"/>
          <w:szCs w:val="24"/>
          <w:lang w:val="pt-BR"/>
        </w:rPr>
        <w:t xml:space="preserve">Júnior: </w:t>
      </w:r>
      <w:r>
        <w:fldChar w:fldCharType="begin"/>
      </w:r>
      <w:r w:rsidRPr="001A68AA">
        <w:rPr>
          <w:lang w:val="pt-BR"/>
          <w:rPrChange w:id="36" w:author="Pedro Simoes" w:date="2024-06-04T09:05:00Z" w16du:dateUtc="2024-06-04T12:05:00Z">
            <w:rPr/>
          </w:rPrChange>
        </w:rPr>
        <w:instrText>HYPERLINK "https://orcid.org/0000-0002-1292-9904" \h</w:instrText>
      </w:r>
      <w:r>
        <w:fldChar w:fldCharType="separate"/>
      </w:r>
      <w:r w:rsidRPr="00782F54">
        <w:rPr>
          <w:rFonts w:ascii="Times New Roman" w:eastAsia="Times New Roman" w:hAnsi="Times New Roman" w:cs="Times New Roman"/>
          <w:color w:val="0000FF"/>
          <w:sz w:val="24"/>
          <w:szCs w:val="24"/>
          <w:u w:val="single"/>
          <w:lang w:val="pt-BR"/>
        </w:rPr>
        <w:t>https://orcid.org/0000-0002-1292-9904</w:t>
      </w:r>
      <w:r>
        <w:rPr>
          <w:rFonts w:ascii="Times New Roman" w:eastAsia="Times New Roman" w:hAnsi="Times New Roman" w:cs="Times New Roman"/>
          <w:color w:val="0000FF"/>
          <w:sz w:val="24"/>
          <w:szCs w:val="24"/>
          <w:u w:val="single"/>
          <w:lang w:val="pt-BR"/>
        </w:rPr>
        <w:fldChar w:fldCharType="end"/>
      </w:r>
    </w:p>
    <w:p w14:paraId="229EE9B7" w14:textId="65A93BCA" w:rsidR="00A16414" w:rsidRPr="00782F54" w:rsidRDefault="00AF1AE6">
      <w:pPr>
        <w:rPr>
          <w:rFonts w:ascii="Times New Roman" w:eastAsia="Times New Roman" w:hAnsi="Times New Roman" w:cs="Times New Roman"/>
          <w:sz w:val="24"/>
          <w:szCs w:val="24"/>
          <w:lang w:val="pt-BR"/>
        </w:rPr>
      </w:pPr>
      <w:r w:rsidRPr="00782F54">
        <w:rPr>
          <w:rFonts w:ascii="Times New Roman" w:eastAsia="Times New Roman" w:hAnsi="Times New Roman" w:cs="Times New Roman"/>
          <w:sz w:val="24"/>
          <w:szCs w:val="24"/>
          <w:lang w:val="pt-BR"/>
        </w:rPr>
        <w:t>Victor Leandro</w:t>
      </w:r>
      <w:r w:rsidR="001A68D5">
        <w:rPr>
          <w:rFonts w:ascii="Times New Roman" w:eastAsia="Times New Roman" w:hAnsi="Times New Roman" w:cs="Times New Roman"/>
          <w:sz w:val="24"/>
          <w:szCs w:val="24"/>
          <w:lang w:val="pt-BR"/>
        </w:rPr>
        <w:t>-</w:t>
      </w:r>
      <w:r w:rsidRPr="00782F54">
        <w:rPr>
          <w:rFonts w:ascii="Times New Roman" w:eastAsia="Times New Roman" w:hAnsi="Times New Roman" w:cs="Times New Roman"/>
          <w:sz w:val="24"/>
          <w:szCs w:val="24"/>
          <w:lang w:val="pt-BR"/>
        </w:rPr>
        <w:t xml:space="preserve">Silva: </w:t>
      </w:r>
      <w:r>
        <w:fldChar w:fldCharType="begin"/>
      </w:r>
      <w:r w:rsidRPr="001A68AA">
        <w:rPr>
          <w:lang w:val="pt-BR"/>
          <w:rPrChange w:id="37" w:author="Pedro Simoes" w:date="2024-06-04T09:05:00Z" w16du:dateUtc="2024-06-04T12:05:00Z">
            <w:rPr/>
          </w:rPrChange>
        </w:rPr>
        <w:instrText>HYPERLINK "https://orcid.org/0000-0001-9985-5532" \h</w:instrText>
      </w:r>
      <w:r>
        <w:fldChar w:fldCharType="separate"/>
      </w:r>
      <w:r w:rsidRPr="00782F54">
        <w:rPr>
          <w:rFonts w:ascii="Times New Roman" w:eastAsia="Times New Roman" w:hAnsi="Times New Roman" w:cs="Times New Roman"/>
          <w:color w:val="0000FF"/>
          <w:sz w:val="24"/>
          <w:szCs w:val="24"/>
          <w:u w:val="single"/>
          <w:lang w:val="pt-BR"/>
        </w:rPr>
        <w:t>https://orcid.org/0000-0001-9985-5532</w:t>
      </w:r>
      <w:r>
        <w:rPr>
          <w:rFonts w:ascii="Times New Roman" w:eastAsia="Times New Roman" w:hAnsi="Times New Roman" w:cs="Times New Roman"/>
          <w:color w:val="0000FF"/>
          <w:sz w:val="24"/>
          <w:szCs w:val="24"/>
          <w:u w:val="single"/>
          <w:lang w:val="pt-BR"/>
        </w:rPr>
        <w:fldChar w:fldCharType="end"/>
      </w:r>
      <w:r w:rsidRPr="00782F54">
        <w:rPr>
          <w:rFonts w:ascii="Times New Roman" w:eastAsia="Times New Roman" w:hAnsi="Times New Roman" w:cs="Times New Roman"/>
          <w:sz w:val="24"/>
          <w:szCs w:val="24"/>
          <w:lang w:val="pt-BR"/>
        </w:rPr>
        <w:br/>
      </w:r>
      <w:r w:rsidRPr="00782F54">
        <w:rPr>
          <w:rFonts w:ascii="Times New Roman" w:eastAsia="Times New Roman" w:hAnsi="Times New Roman" w:cs="Times New Roman"/>
          <w:sz w:val="24"/>
          <w:szCs w:val="24"/>
          <w:lang w:val="pt-BR"/>
        </w:rPr>
        <w:lastRenderedPageBreak/>
        <w:t xml:space="preserve">Pedro Ivo Simões: </w:t>
      </w:r>
      <w:r>
        <w:fldChar w:fldCharType="begin"/>
      </w:r>
      <w:r w:rsidRPr="001A68AA">
        <w:rPr>
          <w:lang w:val="pt-BR"/>
          <w:rPrChange w:id="38" w:author="Pedro Simoes" w:date="2024-06-04T09:05:00Z" w16du:dateUtc="2024-06-04T12:05:00Z">
            <w:rPr/>
          </w:rPrChange>
        </w:rPr>
        <w:instrText>HYPERLINK "https://orcid.org/0000-0002-1651-7456" \h</w:instrText>
      </w:r>
      <w:r>
        <w:fldChar w:fldCharType="separate"/>
      </w:r>
      <w:r w:rsidRPr="00782F54">
        <w:rPr>
          <w:rFonts w:ascii="Times New Roman" w:eastAsia="Times New Roman" w:hAnsi="Times New Roman" w:cs="Times New Roman"/>
          <w:color w:val="0000FF"/>
          <w:sz w:val="24"/>
          <w:szCs w:val="24"/>
          <w:u w:val="single"/>
          <w:lang w:val="pt-BR"/>
        </w:rPr>
        <w:t>https://orcid.org/0000-0002-1651-7456</w:t>
      </w:r>
      <w:r>
        <w:rPr>
          <w:rFonts w:ascii="Times New Roman" w:eastAsia="Times New Roman" w:hAnsi="Times New Roman" w:cs="Times New Roman"/>
          <w:color w:val="0000FF"/>
          <w:sz w:val="24"/>
          <w:szCs w:val="24"/>
          <w:u w:val="single"/>
          <w:lang w:val="pt-BR"/>
        </w:rPr>
        <w:fldChar w:fldCharType="end"/>
      </w:r>
    </w:p>
    <w:p w14:paraId="4578D152" w14:textId="77777777" w:rsidR="00A16414" w:rsidRPr="00782F54" w:rsidRDefault="00A16414">
      <w:pPr>
        <w:rPr>
          <w:lang w:val="pt-BR"/>
        </w:rPr>
      </w:pPr>
    </w:p>
    <w:p w14:paraId="47030756" w14:textId="77777777" w:rsidR="00A16414" w:rsidRDefault="00AF1AE6">
      <w:pPr>
        <w:pStyle w:val="Ttulo1"/>
        <w:tabs>
          <w:tab w:val="left" w:pos="401"/>
        </w:tabs>
        <w:ind w:left="0"/>
        <w:rPr>
          <w:rFonts w:ascii="Times New Roman" w:eastAsia="Times New Roman" w:hAnsi="Times New Roman" w:cs="Times New Roman"/>
        </w:rPr>
      </w:pPr>
      <w:r>
        <w:rPr>
          <w:rFonts w:ascii="Times New Roman" w:eastAsia="Times New Roman" w:hAnsi="Times New Roman" w:cs="Times New Roman"/>
        </w:rPr>
        <w:t>References</w:t>
      </w:r>
    </w:p>
    <w:p w14:paraId="5A3D5232" w14:textId="77777777" w:rsidR="00A16414" w:rsidRDefault="00A16414">
      <w:pPr>
        <w:pBdr>
          <w:top w:val="nil"/>
          <w:left w:val="nil"/>
          <w:bottom w:val="nil"/>
          <w:right w:val="nil"/>
          <w:between w:val="nil"/>
        </w:pBdr>
        <w:spacing w:before="6"/>
        <w:rPr>
          <w:rFonts w:ascii="Arial" w:eastAsia="Arial" w:hAnsi="Arial" w:cs="Arial"/>
          <w:b/>
          <w:color w:val="000000"/>
          <w:sz w:val="36"/>
          <w:szCs w:val="36"/>
        </w:rPr>
      </w:pPr>
    </w:p>
    <w:p w14:paraId="7D872DD7" w14:textId="783C98C9" w:rsidR="00A16414" w:rsidRPr="0084588F" w:rsidRDefault="00AF1AE6">
      <w:pPr>
        <w:pBdr>
          <w:top w:val="nil"/>
          <w:left w:val="nil"/>
          <w:bottom w:val="nil"/>
          <w:right w:val="nil"/>
          <w:between w:val="nil"/>
        </w:pBdr>
        <w:rPr>
          <w:rFonts w:ascii="Times New Roman" w:eastAsia="Times New Roman" w:hAnsi="Times New Roman" w:cs="Times New Roman"/>
          <w:color w:val="000000"/>
          <w:sz w:val="24"/>
          <w:szCs w:val="24"/>
          <w:lang w:val="pt-BR"/>
        </w:rPr>
      </w:pPr>
      <w:r>
        <w:rPr>
          <w:rFonts w:ascii="Times New Roman" w:eastAsia="Times New Roman" w:hAnsi="Times New Roman" w:cs="Times New Roman"/>
          <w:color w:val="000000"/>
          <w:sz w:val="24"/>
          <w:szCs w:val="24"/>
        </w:rPr>
        <w:t xml:space="preserve">Aiello-Lammens ME et al. </w:t>
      </w:r>
      <w:r w:rsidR="00755012">
        <w:rPr>
          <w:rFonts w:ascii="Times New Roman" w:eastAsia="Times New Roman" w:hAnsi="Times New Roman" w:cs="Times New Roman"/>
          <w:color w:val="000000"/>
          <w:sz w:val="24"/>
          <w:szCs w:val="24"/>
        </w:rPr>
        <w:t xml:space="preserve">2015. </w:t>
      </w:r>
      <w:proofErr w:type="spellStart"/>
      <w:r>
        <w:rPr>
          <w:rFonts w:ascii="Times New Roman" w:eastAsia="Times New Roman" w:hAnsi="Times New Roman" w:cs="Times New Roman"/>
          <w:color w:val="000000"/>
          <w:sz w:val="24"/>
          <w:szCs w:val="24"/>
        </w:rPr>
        <w:t>spThin</w:t>
      </w:r>
      <w:proofErr w:type="spellEnd"/>
      <w:r>
        <w:rPr>
          <w:rFonts w:ascii="Times New Roman" w:eastAsia="Times New Roman" w:hAnsi="Times New Roman" w:cs="Times New Roman"/>
          <w:color w:val="000000"/>
          <w:sz w:val="24"/>
          <w:szCs w:val="24"/>
        </w:rPr>
        <w:t xml:space="preserve">: an R package for spatial thinning of species occurrence records for use in ecological niche models. </w:t>
      </w:r>
      <w:proofErr w:type="spellStart"/>
      <w:r w:rsidRPr="0084588F">
        <w:rPr>
          <w:rFonts w:ascii="Times New Roman" w:eastAsia="Times New Roman" w:hAnsi="Times New Roman" w:cs="Times New Roman"/>
          <w:bCs/>
          <w:color w:val="000000"/>
          <w:sz w:val="24"/>
          <w:szCs w:val="24"/>
          <w:lang w:val="pt-BR"/>
        </w:rPr>
        <w:t>Ecography</w:t>
      </w:r>
      <w:proofErr w:type="spellEnd"/>
      <w:r w:rsidR="00755012" w:rsidRPr="0084588F">
        <w:rPr>
          <w:rFonts w:ascii="Times New Roman" w:eastAsia="Times New Roman" w:hAnsi="Times New Roman" w:cs="Times New Roman"/>
          <w:color w:val="000000"/>
          <w:sz w:val="24"/>
          <w:szCs w:val="24"/>
          <w:lang w:val="pt-BR"/>
        </w:rPr>
        <w:t>.</w:t>
      </w:r>
      <w:r w:rsidRPr="0084588F">
        <w:rPr>
          <w:rFonts w:ascii="Times New Roman" w:eastAsia="Times New Roman" w:hAnsi="Times New Roman" w:cs="Times New Roman"/>
          <w:color w:val="000000"/>
          <w:sz w:val="24"/>
          <w:szCs w:val="24"/>
          <w:lang w:val="pt-BR"/>
        </w:rPr>
        <w:t xml:space="preserve"> 38</w:t>
      </w:r>
      <w:r w:rsidR="00755012" w:rsidRPr="0084588F">
        <w:rPr>
          <w:rFonts w:ascii="Times New Roman" w:eastAsia="Times New Roman" w:hAnsi="Times New Roman" w:cs="Times New Roman"/>
          <w:color w:val="000000"/>
          <w:sz w:val="24"/>
          <w:szCs w:val="24"/>
          <w:lang w:val="pt-BR"/>
        </w:rPr>
        <w:t xml:space="preserve">: </w:t>
      </w:r>
      <w:r w:rsidRPr="0084588F">
        <w:rPr>
          <w:rFonts w:ascii="Times New Roman" w:eastAsia="Times New Roman" w:hAnsi="Times New Roman" w:cs="Times New Roman"/>
          <w:color w:val="000000"/>
          <w:sz w:val="24"/>
          <w:szCs w:val="24"/>
          <w:lang w:val="pt-BR"/>
        </w:rPr>
        <w:t>541</w:t>
      </w:r>
      <w:r w:rsidR="00E57FF6" w:rsidRPr="0084588F">
        <w:rPr>
          <w:rFonts w:ascii="Times New Roman" w:eastAsia="Times New Roman" w:hAnsi="Times New Roman" w:cs="Times New Roman"/>
          <w:color w:val="000000"/>
          <w:sz w:val="24"/>
          <w:szCs w:val="24"/>
          <w:lang w:val="pt-BR"/>
        </w:rPr>
        <w:t>-</w:t>
      </w:r>
      <w:r w:rsidRPr="0084588F">
        <w:rPr>
          <w:rFonts w:ascii="Times New Roman" w:eastAsia="Times New Roman" w:hAnsi="Times New Roman" w:cs="Times New Roman"/>
          <w:color w:val="000000"/>
          <w:sz w:val="24"/>
          <w:szCs w:val="24"/>
          <w:lang w:val="pt-BR"/>
        </w:rPr>
        <w:t xml:space="preserve">545 </w:t>
      </w:r>
    </w:p>
    <w:p w14:paraId="45F67D9A" w14:textId="77777777" w:rsidR="00A16414" w:rsidRPr="0084588F" w:rsidRDefault="00A16414">
      <w:pPr>
        <w:pBdr>
          <w:top w:val="nil"/>
          <w:left w:val="nil"/>
          <w:bottom w:val="nil"/>
          <w:right w:val="nil"/>
          <w:between w:val="nil"/>
        </w:pBdr>
        <w:rPr>
          <w:rFonts w:ascii="Times New Roman" w:eastAsia="Times New Roman" w:hAnsi="Times New Roman" w:cs="Times New Roman"/>
          <w:color w:val="000000"/>
          <w:sz w:val="24"/>
          <w:szCs w:val="24"/>
          <w:lang w:val="pt-BR"/>
        </w:rPr>
      </w:pPr>
    </w:p>
    <w:p w14:paraId="1C3D5763" w14:textId="5D6431E7" w:rsidR="00A16414" w:rsidRPr="00E57FF6" w:rsidRDefault="00755012">
      <w:pPr>
        <w:pBdr>
          <w:top w:val="nil"/>
          <w:left w:val="nil"/>
          <w:bottom w:val="nil"/>
          <w:right w:val="nil"/>
          <w:between w:val="nil"/>
        </w:pBdr>
        <w:rPr>
          <w:rFonts w:ascii="Times New Roman" w:eastAsia="Times New Roman" w:hAnsi="Times New Roman" w:cs="Times New Roman"/>
          <w:bCs/>
          <w:color w:val="000000"/>
          <w:sz w:val="24"/>
          <w:szCs w:val="24"/>
        </w:rPr>
      </w:pPr>
      <w:r w:rsidRPr="00E57FF6">
        <w:rPr>
          <w:rFonts w:ascii="Times New Roman" w:eastAsia="Times New Roman" w:hAnsi="Times New Roman" w:cs="Times New Roman"/>
          <w:color w:val="000000"/>
          <w:sz w:val="24"/>
          <w:szCs w:val="24"/>
          <w:lang w:val="pt-BR"/>
        </w:rPr>
        <w:t>Aliaga-</w:t>
      </w:r>
      <w:proofErr w:type="spellStart"/>
      <w:r w:rsidRPr="00E57FF6">
        <w:rPr>
          <w:rFonts w:ascii="Times New Roman" w:eastAsia="Times New Roman" w:hAnsi="Times New Roman" w:cs="Times New Roman"/>
          <w:color w:val="000000"/>
          <w:sz w:val="24"/>
          <w:szCs w:val="24"/>
          <w:lang w:val="pt-BR"/>
        </w:rPr>
        <w:t>Samanez</w:t>
      </w:r>
      <w:proofErr w:type="spellEnd"/>
      <w:r w:rsidRPr="00E57FF6">
        <w:rPr>
          <w:rFonts w:ascii="Times New Roman" w:eastAsia="Times New Roman" w:hAnsi="Times New Roman" w:cs="Times New Roman"/>
          <w:color w:val="000000"/>
          <w:sz w:val="24"/>
          <w:szCs w:val="24"/>
          <w:lang w:val="pt-BR"/>
        </w:rPr>
        <w:t xml:space="preserve"> </w:t>
      </w:r>
      <w:r w:rsidR="00AF1AE6" w:rsidRPr="00E57FF6">
        <w:rPr>
          <w:rFonts w:ascii="Times New Roman" w:eastAsia="Times New Roman" w:hAnsi="Times New Roman" w:cs="Times New Roman"/>
          <w:color w:val="000000"/>
          <w:sz w:val="24"/>
          <w:szCs w:val="24"/>
          <w:lang w:val="pt-BR"/>
        </w:rPr>
        <w:t>A</w:t>
      </w:r>
      <w:r w:rsidRPr="00E57FF6">
        <w:rPr>
          <w:rFonts w:ascii="Times New Roman" w:eastAsia="Times New Roman" w:hAnsi="Times New Roman" w:cs="Times New Roman"/>
          <w:color w:val="000000"/>
          <w:sz w:val="24"/>
          <w:szCs w:val="24"/>
          <w:lang w:val="pt-BR"/>
        </w:rPr>
        <w:t xml:space="preserve">, Real R, </w:t>
      </w:r>
      <w:proofErr w:type="spellStart"/>
      <w:r w:rsidRPr="00E57FF6">
        <w:rPr>
          <w:rFonts w:ascii="Times New Roman" w:eastAsia="Times New Roman" w:hAnsi="Times New Roman" w:cs="Times New Roman"/>
          <w:color w:val="000000"/>
          <w:sz w:val="24"/>
          <w:szCs w:val="24"/>
          <w:lang w:val="pt-BR"/>
        </w:rPr>
        <w:t>Vermmeer</w:t>
      </w:r>
      <w:proofErr w:type="spellEnd"/>
      <w:r w:rsidR="00E57FF6" w:rsidRPr="00E57FF6">
        <w:rPr>
          <w:rFonts w:ascii="Times New Roman" w:eastAsia="Times New Roman" w:hAnsi="Times New Roman" w:cs="Times New Roman"/>
          <w:color w:val="000000"/>
          <w:sz w:val="24"/>
          <w:szCs w:val="24"/>
          <w:lang w:val="pt-BR"/>
        </w:rPr>
        <w:t xml:space="preserve"> J, Oliveiro J</w:t>
      </w:r>
      <w:r w:rsidR="00AF1AE6" w:rsidRPr="00E57FF6">
        <w:rPr>
          <w:rFonts w:ascii="Times New Roman" w:eastAsia="Times New Roman" w:hAnsi="Times New Roman" w:cs="Times New Roman"/>
          <w:color w:val="000000"/>
          <w:sz w:val="24"/>
          <w:szCs w:val="24"/>
          <w:lang w:val="pt-BR"/>
        </w:rPr>
        <w:t>.</w:t>
      </w:r>
      <w:r w:rsidR="00E57FF6" w:rsidRPr="00E57FF6">
        <w:rPr>
          <w:rFonts w:ascii="Times New Roman" w:eastAsia="Times New Roman" w:hAnsi="Times New Roman" w:cs="Times New Roman"/>
          <w:color w:val="000000"/>
          <w:sz w:val="24"/>
          <w:szCs w:val="24"/>
          <w:lang w:val="pt-BR"/>
        </w:rPr>
        <w:t xml:space="preserve"> 2019.</w:t>
      </w:r>
      <w:r w:rsidR="00AF1AE6" w:rsidRPr="00E57FF6">
        <w:rPr>
          <w:rFonts w:ascii="Times New Roman" w:eastAsia="Times New Roman" w:hAnsi="Times New Roman" w:cs="Times New Roman"/>
          <w:color w:val="000000"/>
          <w:sz w:val="24"/>
          <w:szCs w:val="24"/>
          <w:lang w:val="pt-BR"/>
        </w:rPr>
        <w:t xml:space="preserve"> </w:t>
      </w:r>
      <w:r w:rsidR="00AF1AE6">
        <w:rPr>
          <w:rFonts w:ascii="Times New Roman" w:eastAsia="Times New Roman" w:hAnsi="Times New Roman" w:cs="Times New Roman"/>
          <w:color w:val="000000"/>
          <w:sz w:val="24"/>
          <w:szCs w:val="24"/>
        </w:rPr>
        <w:t xml:space="preserve">Modelling species distributions limited by geographical barriers: A case study with African and American primates. </w:t>
      </w:r>
      <w:r w:rsidR="00AF1AE6" w:rsidRPr="00E57FF6">
        <w:rPr>
          <w:rFonts w:ascii="Times New Roman" w:eastAsia="Times New Roman" w:hAnsi="Times New Roman" w:cs="Times New Roman"/>
          <w:bCs/>
          <w:color w:val="000000"/>
          <w:sz w:val="24"/>
          <w:szCs w:val="24"/>
        </w:rPr>
        <w:t>Global Ecology and Biogeography</w:t>
      </w:r>
      <w:r w:rsidR="00E57FF6">
        <w:rPr>
          <w:rFonts w:ascii="Times New Roman" w:eastAsia="Times New Roman" w:hAnsi="Times New Roman" w:cs="Times New Roman"/>
          <w:bCs/>
          <w:color w:val="000000"/>
          <w:sz w:val="24"/>
          <w:szCs w:val="24"/>
        </w:rPr>
        <w:t xml:space="preserve">. </w:t>
      </w:r>
      <w:r w:rsidR="00AF1AE6" w:rsidRPr="00E57FF6">
        <w:rPr>
          <w:rFonts w:ascii="Times New Roman" w:eastAsia="Times New Roman" w:hAnsi="Times New Roman" w:cs="Times New Roman"/>
          <w:bCs/>
          <w:color w:val="000000"/>
          <w:sz w:val="24"/>
          <w:szCs w:val="24"/>
        </w:rPr>
        <w:t>29</w:t>
      </w:r>
      <w:r w:rsidR="00E57FF6">
        <w:rPr>
          <w:rFonts w:ascii="Times New Roman" w:eastAsia="Times New Roman" w:hAnsi="Times New Roman" w:cs="Times New Roman"/>
          <w:bCs/>
          <w:color w:val="000000"/>
          <w:sz w:val="24"/>
          <w:szCs w:val="24"/>
        </w:rPr>
        <w:t>(</w:t>
      </w:r>
      <w:r w:rsidR="00AF1AE6" w:rsidRPr="00E57FF6">
        <w:rPr>
          <w:rFonts w:ascii="Times New Roman" w:eastAsia="Times New Roman" w:hAnsi="Times New Roman" w:cs="Times New Roman"/>
          <w:bCs/>
          <w:color w:val="000000"/>
          <w:sz w:val="24"/>
          <w:szCs w:val="24"/>
        </w:rPr>
        <w:t>3</w:t>
      </w:r>
      <w:r w:rsidR="00E57FF6">
        <w:rPr>
          <w:rFonts w:ascii="Times New Roman" w:eastAsia="Times New Roman" w:hAnsi="Times New Roman" w:cs="Times New Roman"/>
          <w:bCs/>
          <w:color w:val="000000"/>
          <w:sz w:val="24"/>
          <w:szCs w:val="24"/>
        </w:rPr>
        <w:t>):</w:t>
      </w:r>
      <w:r w:rsidR="00AF1AE6" w:rsidRPr="00E57FF6">
        <w:rPr>
          <w:rFonts w:ascii="Times New Roman" w:eastAsia="Times New Roman" w:hAnsi="Times New Roman" w:cs="Times New Roman"/>
          <w:bCs/>
          <w:color w:val="000000"/>
          <w:sz w:val="24"/>
          <w:szCs w:val="24"/>
        </w:rPr>
        <w:t xml:space="preserve"> 444-453</w:t>
      </w:r>
    </w:p>
    <w:p w14:paraId="784E2DA7" w14:textId="77777777" w:rsidR="00A16414" w:rsidRDefault="00A16414">
      <w:pPr>
        <w:pBdr>
          <w:top w:val="nil"/>
          <w:left w:val="nil"/>
          <w:bottom w:val="nil"/>
          <w:right w:val="nil"/>
          <w:between w:val="nil"/>
        </w:pBdr>
        <w:spacing w:before="1"/>
        <w:rPr>
          <w:rFonts w:ascii="Times New Roman" w:eastAsia="Times New Roman" w:hAnsi="Times New Roman" w:cs="Times New Roman"/>
          <w:color w:val="000000"/>
          <w:sz w:val="24"/>
          <w:szCs w:val="24"/>
        </w:rPr>
      </w:pPr>
    </w:p>
    <w:p w14:paraId="6A3A64D0" w14:textId="097DCB2F" w:rsidR="00A16414" w:rsidRDefault="00E57FF6">
      <w:pPr>
        <w:pBdr>
          <w:top w:val="nil"/>
          <w:left w:val="nil"/>
          <w:bottom w:val="nil"/>
          <w:right w:val="nil"/>
          <w:between w:val="nil"/>
        </w:pBdr>
        <w:ind w:right="6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Allouche </w:t>
      </w:r>
      <w:r w:rsidR="00AF1AE6">
        <w:rPr>
          <w:rFonts w:ascii="Times New Roman" w:eastAsia="Times New Roman" w:hAnsi="Times New Roman" w:cs="Times New Roman"/>
          <w:color w:val="000000"/>
          <w:sz w:val="24"/>
          <w:szCs w:val="24"/>
        </w:rPr>
        <w:t>O</w:t>
      </w:r>
      <w:r w:rsidR="00C1588A">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Tsoar</w:t>
      </w:r>
      <w:proofErr w:type="spellEnd"/>
      <w:r>
        <w:rPr>
          <w:rFonts w:ascii="Times New Roman" w:eastAsia="Times New Roman" w:hAnsi="Times New Roman" w:cs="Times New Roman"/>
          <w:color w:val="000000"/>
          <w:sz w:val="24"/>
          <w:szCs w:val="24"/>
        </w:rPr>
        <w:t xml:space="preserve"> A, </w:t>
      </w:r>
      <w:proofErr w:type="spellStart"/>
      <w:r>
        <w:rPr>
          <w:rFonts w:ascii="Times New Roman" w:eastAsia="Times New Roman" w:hAnsi="Times New Roman" w:cs="Times New Roman"/>
          <w:color w:val="000000"/>
          <w:sz w:val="24"/>
          <w:szCs w:val="24"/>
        </w:rPr>
        <w:t>Kadmon</w:t>
      </w:r>
      <w:proofErr w:type="spellEnd"/>
      <w:r>
        <w:rPr>
          <w:rFonts w:ascii="Times New Roman" w:eastAsia="Times New Roman" w:hAnsi="Times New Roman" w:cs="Times New Roman"/>
          <w:color w:val="000000"/>
          <w:sz w:val="24"/>
          <w:szCs w:val="24"/>
        </w:rPr>
        <w:t xml:space="preserve"> R. 2006</w:t>
      </w:r>
      <w:r w:rsidR="00AF1AE6">
        <w:rPr>
          <w:rFonts w:ascii="Times New Roman" w:eastAsia="Times New Roman" w:hAnsi="Times New Roman" w:cs="Times New Roman"/>
          <w:color w:val="000000"/>
          <w:sz w:val="24"/>
          <w:szCs w:val="24"/>
        </w:rPr>
        <w:t xml:space="preserve">. Assessing the accuracy of species distribution models: prevalence, kappa and the true skill statistic (TSS). </w:t>
      </w:r>
      <w:r w:rsidR="00AF1AE6" w:rsidRPr="00E57FF6">
        <w:rPr>
          <w:rFonts w:ascii="Times New Roman" w:eastAsia="Times New Roman" w:hAnsi="Times New Roman" w:cs="Times New Roman"/>
          <w:bCs/>
          <w:color w:val="000000"/>
          <w:sz w:val="24"/>
          <w:szCs w:val="24"/>
        </w:rPr>
        <w:t>Journal of Applied Ecology</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43</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223-1232</w:t>
      </w:r>
    </w:p>
    <w:p w14:paraId="5D3A7739"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3D38769F" w14:textId="143D5C7D" w:rsidR="00C1588A" w:rsidRDefault="00C1588A">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Almeida AM, Souza AF. </w:t>
      </w:r>
      <w:r w:rsidR="0014293D">
        <w:rPr>
          <w:rFonts w:ascii="Times New Roman" w:eastAsia="Times New Roman" w:hAnsi="Times New Roman" w:cs="Times New Roman"/>
          <w:color w:val="000000"/>
          <w:sz w:val="24"/>
          <w:szCs w:val="24"/>
        </w:rPr>
        <w:t xml:space="preserve">2023. </w:t>
      </w:r>
      <w:r w:rsidRPr="00C1588A">
        <w:rPr>
          <w:rFonts w:ascii="Times New Roman" w:eastAsia="Times New Roman" w:hAnsi="Times New Roman" w:cs="Times New Roman"/>
          <w:color w:val="000000"/>
          <w:sz w:val="24"/>
          <w:szCs w:val="24"/>
        </w:rPr>
        <w:t xml:space="preserve">Northern Atlantic Forest: Conservation Status and Perspectives. </w:t>
      </w:r>
      <w:r w:rsidRPr="00EE65C7">
        <w:rPr>
          <w:rFonts w:ascii="Times New Roman" w:eastAsia="Times New Roman" w:hAnsi="Times New Roman" w:cs="Times New Roman"/>
          <w:color w:val="000000"/>
          <w:sz w:val="24"/>
          <w:szCs w:val="24"/>
          <w:lang w:val="pt-BR"/>
        </w:rPr>
        <w:t>In: Filho GAP, França FGR, Alves RRN, Vasconcellos A</w:t>
      </w:r>
      <w:r w:rsidR="00EE65C7" w:rsidRPr="00EE65C7">
        <w:rPr>
          <w:rFonts w:ascii="Times New Roman" w:eastAsia="Times New Roman" w:hAnsi="Times New Roman" w:cs="Times New Roman"/>
          <w:color w:val="000000"/>
          <w:sz w:val="24"/>
          <w:szCs w:val="24"/>
          <w:lang w:val="pt-BR"/>
        </w:rPr>
        <w:t xml:space="preserve">, </w:t>
      </w:r>
      <w:proofErr w:type="spellStart"/>
      <w:r w:rsidR="00EE65C7" w:rsidRPr="00EE65C7">
        <w:rPr>
          <w:rFonts w:ascii="Times New Roman" w:eastAsia="Times New Roman" w:hAnsi="Times New Roman" w:cs="Times New Roman"/>
          <w:color w:val="000000"/>
          <w:sz w:val="24"/>
          <w:szCs w:val="24"/>
          <w:lang w:val="pt-BR"/>
        </w:rPr>
        <w:t>editors</w:t>
      </w:r>
      <w:proofErr w:type="spellEnd"/>
      <w:r w:rsidRPr="00EE65C7">
        <w:rPr>
          <w:rFonts w:ascii="Times New Roman" w:eastAsia="Times New Roman" w:hAnsi="Times New Roman" w:cs="Times New Roman"/>
          <w:color w:val="000000"/>
          <w:sz w:val="24"/>
          <w:szCs w:val="24"/>
          <w:lang w:val="pt-BR"/>
        </w:rPr>
        <w:t xml:space="preserve">. </w:t>
      </w:r>
      <w:r w:rsidRPr="00C1588A">
        <w:rPr>
          <w:rFonts w:ascii="Times New Roman" w:eastAsia="Times New Roman" w:hAnsi="Times New Roman" w:cs="Times New Roman"/>
          <w:color w:val="000000"/>
          <w:sz w:val="24"/>
          <w:szCs w:val="24"/>
        </w:rPr>
        <w:t>Animal Biodiversity and Conservation in Brazil's Northern Atlantic Forest</w:t>
      </w:r>
      <w:r w:rsidR="00EE65C7">
        <w:rPr>
          <w:rFonts w:ascii="Times New Roman" w:eastAsia="Times New Roman" w:hAnsi="Times New Roman" w:cs="Times New Roman"/>
          <w:color w:val="000000"/>
          <w:sz w:val="24"/>
          <w:szCs w:val="24"/>
        </w:rPr>
        <w:t>. New York: Springer. p. 19-20</w:t>
      </w:r>
    </w:p>
    <w:p w14:paraId="7299E1D7" w14:textId="77777777" w:rsidR="00C1588A" w:rsidRDefault="00C1588A">
      <w:pPr>
        <w:pBdr>
          <w:top w:val="nil"/>
          <w:left w:val="nil"/>
          <w:bottom w:val="nil"/>
          <w:right w:val="nil"/>
          <w:between w:val="nil"/>
        </w:pBdr>
        <w:rPr>
          <w:rFonts w:ascii="Times New Roman" w:eastAsia="Times New Roman" w:hAnsi="Times New Roman" w:cs="Times New Roman"/>
          <w:color w:val="000000"/>
          <w:sz w:val="24"/>
          <w:szCs w:val="24"/>
        </w:rPr>
      </w:pPr>
    </w:p>
    <w:p w14:paraId="26FCA29F" w14:textId="30F9B987" w:rsidR="00A16414" w:rsidRDefault="00E57FF6">
      <w:pPr>
        <w:pBdr>
          <w:top w:val="nil"/>
          <w:left w:val="nil"/>
          <w:bottom w:val="nil"/>
          <w:right w:val="nil"/>
          <w:between w:val="nil"/>
        </w:pBdr>
        <w:ind w:right="270"/>
        <w:jc w:val="both"/>
        <w:rPr>
          <w:rFonts w:ascii="Times New Roman" w:eastAsia="Times New Roman" w:hAnsi="Times New Roman" w:cs="Times New Roman"/>
          <w:color w:val="000000"/>
          <w:sz w:val="24"/>
          <w:szCs w:val="24"/>
        </w:rPr>
      </w:pPr>
      <w:r w:rsidRPr="00E57FF6">
        <w:rPr>
          <w:rFonts w:ascii="Times New Roman" w:eastAsia="Times New Roman" w:hAnsi="Times New Roman" w:cs="Times New Roman"/>
          <w:color w:val="000000"/>
          <w:sz w:val="24"/>
          <w:szCs w:val="24"/>
          <w:lang w:val="pt-BR"/>
        </w:rPr>
        <w:t xml:space="preserve">Almeida-Gomes </w:t>
      </w:r>
      <w:r w:rsidR="00AF1AE6" w:rsidRPr="00E57FF6">
        <w:rPr>
          <w:rFonts w:ascii="Times New Roman" w:eastAsia="Times New Roman" w:hAnsi="Times New Roman" w:cs="Times New Roman"/>
          <w:color w:val="000000"/>
          <w:sz w:val="24"/>
          <w:szCs w:val="24"/>
          <w:lang w:val="pt-BR"/>
        </w:rPr>
        <w:t>M</w:t>
      </w:r>
      <w:r w:rsidR="00C1588A" w:rsidRPr="00E57FF6">
        <w:rPr>
          <w:rFonts w:ascii="Times New Roman" w:eastAsia="Times New Roman" w:hAnsi="Times New Roman" w:cs="Times New Roman"/>
          <w:color w:val="000000"/>
          <w:sz w:val="24"/>
          <w:szCs w:val="24"/>
          <w:lang w:val="pt-BR"/>
        </w:rPr>
        <w:t>,</w:t>
      </w:r>
      <w:r w:rsidR="00AF1AE6" w:rsidRPr="00E57FF6">
        <w:rPr>
          <w:rFonts w:ascii="Times New Roman" w:eastAsia="Times New Roman" w:hAnsi="Times New Roman" w:cs="Times New Roman"/>
          <w:color w:val="000000"/>
          <w:sz w:val="24"/>
          <w:szCs w:val="24"/>
          <w:lang w:val="pt-BR"/>
        </w:rPr>
        <w:t xml:space="preserve"> </w:t>
      </w:r>
      <w:r w:rsidRPr="00E57FF6">
        <w:rPr>
          <w:rFonts w:ascii="Times New Roman" w:eastAsia="Times New Roman" w:hAnsi="Times New Roman" w:cs="Times New Roman"/>
          <w:color w:val="000000"/>
          <w:sz w:val="24"/>
          <w:szCs w:val="24"/>
          <w:lang w:val="pt-BR"/>
        </w:rPr>
        <w:t>Rocha</w:t>
      </w:r>
      <w:r w:rsidR="00AF1AE6" w:rsidRPr="00E57FF6">
        <w:rPr>
          <w:rFonts w:ascii="Times New Roman" w:eastAsia="Times New Roman" w:hAnsi="Times New Roman" w:cs="Times New Roman"/>
          <w:color w:val="000000"/>
          <w:sz w:val="24"/>
          <w:szCs w:val="24"/>
          <w:lang w:val="pt-BR"/>
        </w:rPr>
        <w:t xml:space="preserve"> CFD. </w:t>
      </w:r>
      <w:r w:rsidRPr="00E57FF6">
        <w:rPr>
          <w:rFonts w:ascii="Times New Roman" w:eastAsia="Times New Roman" w:hAnsi="Times New Roman" w:cs="Times New Roman"/>
          <w:color w:val="000000"/>
          <w:sz w:val="24"/>
          <w:szCs w:val="24"/>
          <w:lang w:val="pt-BR"/>
        </w:rPr>
        <w:t xml:space="preserve">2015. </w:t>
      </w:r>
      <w:r w:rsidR="00AF1AE6">
        <w:rPr>
          <w:rFonts w:ascii="Times New Roman" w:eastAsia="Times New Roman" w:hAnsi="Times New Roman" w:cs="Times New Roman"/>
          <w:color w:val="000000"/>
          <w:sz w:val="24"/>
          <w:szCs w:val="24"/>
        </w:rPr>
        <w:t xml:space="preserve">Habitat Loss Reduces the Diversity of Frog Reproductive Modes in an Atlantic Forest Fragmented Landscape. </w:t>
      </w:r>
      <w:proofErr w:type="spellStart"/>
      <w:r w:rsidR="00AF1AE6" w:rsidRPr="00E57FF6">
        <w:rPr>
          <w:rFonts w:ascii="Times New Roman" w:eastAsia="Times New Roman" w:hAnsi="Times New Roman" w:cs="Times New Roman"/>
          <w:bCs/>
          <w:color w:val="000000"/>
          <w:sz w:val="24"/>
          <w:szCs w:val="24"/>
        </w:rPr>
        <w:t>Biotropica</w:t>
      </w:r>
      <w:proofErr w:type="spellEnd"/>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47</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113-118</w:t>
      </w:r>
    </w:p>
    <w:p w14:paraId="44F76A3B" w14:textId="77777777" w:rsidR="00A16414" w:rsidRDefault="00A16414">
      <w:pPr>
        <w:pBdr>
          <w:top w:val="nil"/>
          <w:left w:val="nil"/>
          <w:bottom w:val="nil"/>
          <w:right w:val="nil"/>
          <w:between w:val="nil"/>
        </w:pBdr>
        <w:spacing w:before="1"/>
        <w:rPr>
          <w:rFonts w:ascii="Times New Roman" w:eastAsia="Times New Roman" w:hAnsi="Times New Roman" w:cs="Times New Roman"/>
          <w:color w:val="000000"/>
          <w:sz w:val="24"/>
          <w:szCs w:val="24"/>
        </w:rPr>
      </w:pPr>
    </w:p>
    <w:p w14:paraId="62B32350" w14:textId="692754C8" w:rsidR="00A16414" w:rsidRDefault="00E57FF6">
      <w:pPr>
        <w:pBdr>
          <w:top w:val="nil"/>
          <w:left w:val="nil"/>
          <w:bottom w:val="nil"/>
          <w:right w:val="nil"/>
          <w:between w:val="nil"/>
        </w:pBdr>
        <w:ind w:right="988"/>
        <w:jc w:val="both"/>
        <w:rPr>
          <w:rFonts w:ascii="Times New Roman" w:eastAsia="Times New Roman" w:hAnsi="Times New Roman" w:cs="Times New Roman"/>
          <w:color w:val="000000"/>
          <w:sz w:val="24"/>
          <w:szCs w:val="24"/>
        </w:rPr>
      </w:pPr>
      <w:r w:rsidRPr="0084588F">
        <w:rPr>
          <w:rFonts w:ascii="Times New Roman" w:eastAsia="Times New Roman" w:hAnsi="Times New Roman" w:cs="Times New Roman"/>
          <w:color w:val="000000"/>
          <w:sz w:val="24"/>
          <w:szCs w:val="24"/>
        </w:rPr>
        <w:t xml:space="preserve">Almeida-Gomes M, Rocha CFD. 2014. </w:t>
      </w:r>
      <w:r w:rsidR="00AF1AE6">
        <w:rPr>
          <w:rFonts w:ascii="Times New Roman" w:eastAsia="Times New Roman" w:hAnsi="Times New Roman" w:cs="Times New Roman"/>
          <w:color w:val="000000"/>
          <w:sz w:val="24"/>
          <w:szCs w:val="24"/>
        </w:rPr>
        <w:t xml:space="preserve">Landscape connectivity may explain anuran species distribution in an Atlantic Forest fragmented area. </w:t>
      </w:r>
      <w:r w:rsidR="00AF1AE6" w:rsidRPr="007D3E7C">
        <w:rPr>
          <w:rFonts w:ascii="Times New Roman" w:eastAsia="Times New Roman" w:hAnsi="Times New Roman" w:cs="Times New Roman"/>
          <w:bCs/>
          <w:color w:val="000000"/>
          <w:sz w:val="24"/>
          <w:szCs w:val="24"/>
        </w:rPr>
        <w:t>Landscape Ecology</w:t>
      </w:r>
      <w:r w:rsidR="007D3E7C">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29</w:t>
      </w:r>
      <w:r w:rsidR="007D3E7C">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29-40</w:t>
      </w:r>
    </w:p>
    <w:p w14:paraId="0D5E91A7"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662F2340" w14:textId="6C9B2309" w:rsidR="00A16414" w:rsidRPr="0084588F" w:rsidRDefault="00AF1AE6" w:rsidP="00AA5E45">
      <w:pPr>
        <w:pBdr>
          <w:top w:val="nil"/>
          <w:left w:val="nil"/>
          <w:bottom w:val="nil"/>
          <w:right w:val="nil"/>
          <w:between w:val="nil"/>
        </w:pBdr>
        <w:rPr>
          <w:rFonts w:ascii="Times New Roman" w:eastAsia="Times New Roman" w:hAnsi="Times New Roman" w:cs="Times New Roman"/>
          <w:color w:val="000000"/>
          <w:sz w:val="24"/>
          <w:szCs w:val="24"/>
          <w:lang w:val="pt-BR"/>
        </w:rPr>
      </w:pPr>
      <w:proofErr w:type="spellStart"/>
      <w:r>
        <w:rPr>
          <w:rFonts w:ascii="Times New Roman" w:eastAsia="Times New Roman" w:hAnsi="Times New Roman" w:cs="Times New Roman"/>
          <w:color w:val="000000"/>
          <w:sz w:val="24"/>
          <w:szCs w:val="24"/>
        </w:rPr>
        <w:t>AppEEARS</w:t>
      </w:r>
      <w:proofErr w:type="spellEnd"/>
      <w:r>
        <w:rPr>
          <w:rFonts w:ascii="Times New Roman" w:eastAsia="Times New Roman" w:hAnsi="Times New Roman" w:cs="Times New Roman"/>
          <w:color w:val="000000"/>
          <w:sz w:val="24"/>
          <w:szCs w:val="24"/>
        </w:rPr>
        <w:t xml:space="preserve">. (2023). </w:t>
      </w:r>
      <w:proofErr w:type="spellStart"/>
      <w:r>
        <w:rPr>
          <w:rFonts w:ascii="Times New Roman" w:eastAsia="Times New Roman" w:hAnsi="Times New Roman" w:cs="Times New Roman"/>
          <w:color w:val="000000"/>
          <w:sz w:val="24"/>
          <w:szCs w:val="24"/>
        </w:rPr>
        <w:t>AppEEARS</w:t>
      </w:r>
      <w:proofErr w:type="spellEnd"/>
      <w:r>
        <w:rPr>
          <w:rFonts w:ascii="Times New Roman" w:eastAsia="Times New Roman" w:hAnsi="Times New Roman" w:cs="Times New Roman"/>
          <w:color w:val="000000"/>
          <w:sz w:val="24"/>
          <w:szCs w:val="24"/>
        </w:rPr>
        <w:t xml:space="preserve"> (Application for Extracting and Exploring Analysis Ready Samples). </w:t>
      </w:r>
      <w:r w:rsidRPr="0084588F">
        <w:rPr>
          <w:rFonts w:ascii="Times New Roman" w:eastAsia="Times New Roman" w:hAnsi="Times New Roman" w:cs="Times New Roman"/>
          <w:color w:val="000000"/>
          <w:sz w:val="24"/>
          <w:szCs w:val="24"/>
          <w:lang w:val="pt-BR"/>
        </w:rPr>
        <w:t>Disponível em &lt;</w:t>
      </w:r>
      <w:r>
        <w:fldChar w:fldCharType="begin"/>
      </w:r>
      <w:r w:rsidRPr="001A68AA">
        <w:rPr>
          <w:lang w:val="pt-BR"/>
          <w:rPrChange w:id="39" w:author="Pedro Simoes" w:date="2024-06-04T09:05:00Z" w16du:dateUtc="2024-06-04T12:05:00Z">
            <w:rPr/>
          </w:rPrChange>
        </w:rPr>
        <w:instrText>HYPERLINK "https://lpdaacsvc.cr.usgs.gov/appeears/" \h</w:instrText>
      </w:r>
      <w:r>
        <w:fldChar w:fldCharType="separate"/>
      </w:r>
      <w:r w:rsidRPr="0084588F">
        <w:rPr>
          <w:rFonts w:ascii="Times New Roman" w:eastAsia="Times New Roman" w:hAnsi="Times New Roman" w:cs="Times New Roman"/>
          <w:color w:val="000000"/>
          <w:sz w:val="24"/>
          <w:szCs w:val="24"/>
          <w:lang w:val="pt-BR"/>
        </w:rPr>
        <w:t>https://lpdaacsvc.cr.usgs.gov/appeears/</w:t>
      </w:r>
      <w:r>
        <w:rPr>
          <w:rFonts w:ascii="Times New Roman" w:eastAsia="Times New Roman" w:hAnsi="Times New Roman" w:cs="Times New Roman"/>
          <w:color w:val="000000"/>
          <w:sz w:val="24"/>
          <w:szCs w:val="24"/>
          <w:lang w:val="pt-BR"/>
        </w:rPr>
        <w:fldChar w:fldCharType="end"/>
      </w:r>
      <w:r w:rsidRPr="0084588F">
        <w:rPr>
          <w:rFonts w:ascii="Times New Roman" w:eastAsia="Times New Roman" w:hAnsi="Times New Roman" w:cs="Times New Roman"/>
          <w:color w:val="000000"/>
          <w:sz w:val="24"/>
          <w:szCs w:val="24"/>
          <w:lang w:val="pt-BR"/>
        </w:rPr>
        <w:t>&gt;</w:t>
      </w:r>
    </w:p>
    <w:p w14:paraId="39683765" w14:textId="77777777" w:rsidR="00A16414" w:rsidRPr="0084588F" w:rsidRDefault="00A16414">
      <w:pPr>
        <w:pBdr>
          <w:top w:val="nil"/>
          <w:left w:val="nil"/>
          <w:bottom w:val="nil"/>
          <w:right w:val="nil"/>
          <w:between w:val="nil"/>
        </w:pBdr>
        <w:spacing w:before="2"/>
        <w:rPr>
          <w:rFonts w:ascii="Times New Roman" w:eastAsia="Times New Roman" w:hAnsi="Times New Roman" w:cs="Times New Roman"/>
          <w:color w:val="000000"/>
          <w:sz w:val="24"/>
          <w:szCs w:val="24"/>
          <w:lang w:val="pt-BR"/>
        </w:rPr>
      </w:pPr>
    </w:p>
    <w:p w14:paraId="6E21E997" w14:textId="3532C696" w:rsidR="00A16414" w:rsidRDefault="007D3E7C">
      <w:pPr>
        <w:pBdr>
          <w:top w:val="nil"/>
          <w:left w:val="nil"/>
          <w:bottom w:val="nil"/>
          <w:right w:val="nil"/>
          <w:between w:val="nil"/>
        </w:pBdr>
        <w:spacing w:line="237" w:lineRule="auto"/>
        <w:ind w:right="263"/>
        <w:rPr>
          <w:rFonts w:ascii="Times New Roman" w:eastAsia="Times New Roman" w:hAnsi="Times New Roman" w:cs="Times New Roman"/>
          <w:color w:val="000000"/>
          <w:sz w:val="24"/>
          <w:szCs w:val="24"/>
        </w:rPr>
      </w:pPr>
      <w:proofErr w:type="spellStart"/>
      <w:r w:rsidRPr="0084588F">
        <w:rPr>
          <w:rFonts w:ascii="Times New Roman" w:eastAsia="Times New Roman" w:hAnsi="Times New Roman" w:cs="Times New Roman"/>
          <w:color w:val="000000"/>
          <w:sz w:val="24"/>
          <w:szCs w:val="24"/>
          <w:lang w:val="pt-BR"/>
        </w:rPr>
        <w:t>Bakken</w:t>
      </w:r>
      <w:proofErr w:type="spellEnd"/>
      <w:r w:rsidRPr="0084588F">
        <w:rPr>
          <w:rFonts w:ascii="Times New Roman" w:eastAsia="Times New Roman" w:hAnsi="Times New Roman" w:cs="Times New Roman"/>
          <w:color w:val="000000"/>
          <w:sz w:val="24"/>
          <w:szCs w:val="24"/>
          <w:lang w:val="pt-BR"/>
        </w:rPr>
        <w:t xml:space="preserve"> GS, </w:t>
      </w:r>
      <w:proofErr w:type="spellStart"/>
      <w:r w:rsidRPr="0084588F">
        <w:rPr>
          <w:rFonts w:ascii="Times New Roman" w:eastAsia="Times New Roman" w:hAnsi="Times New Roman" w:cs="Times New Roman"/>
          <w:color w:val="000000"/>
          <w:sz w:val="24"/>
          <w:szCs w:val="24"/>
          <w:lang w:val="pt-BR"/>
        </w:rPr>
        <w:t>Angilletta</w:t>
      </w:r>
      <w:proofErr w:type="spellEnd"/>
      <w:r w:rsidRPr="0084588F">
        <w:rPr>
          <w:rFonts w:ascii="Times New Roman" w:eastAsia="Times New Roman" w:hAnsi="Times New Roman" w:cs="Times New Roman"/>
          <w:color w:val="000000"/>
          <w:sz w:val="24"/>
          <w:szCs w:val="24"/>
          <w:lang w:val="pt-BR"/>
        </w:rPr>
        <w:t xml:space="preserve"> Jr MJ. 2013. </w:t>
      </w:r>
      <w:r w:rsidR="00AF1AE6">
        <w:rPr>
          <w:rFonts w:ascii="Times New Roman" w:eastAsia="Times New Roman" w:hAnsi="Times New Roman" w:cs="Times New Roman"/>
          <w:color w:val="000000"/>
          <w:sz w:val="24"/>
          <w:szCs w:val="24"/>
        </w:rPr>
        <w:t xml:space="preserve">How to avoid errors when quantifying thermal environments. </w:t>
      </w:r>
      <w:r w:rsidR="00AF1AE6" w:rsidRPr="007D3E7C">
        <w:rPr>
          <w:rFonts w:ascii="Times New Roman" w:eastAsia="Times New Roman" w:hAnsi="Times New Roman" w:cs="Times New Roman"/>
          <w:bCs/>
          <w:color w:val="000000"/>
          <w:sz w:val="24"/>
          <w:szCs w:val="24"/>
        </w:rPr>
        <w:t>Functional Ecology</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28</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96-107</w:t>
      </w:r>
    </w:p>
    <w:p w14:paraId="260B4622"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198E5EFF" w14:textId="615D65EE" w:rsidR="00A16414" w:rsidRDefault="007D3E7C">
      <w:pPr>
        <w:pBdr>
          <w:top w:val="nil"/>
          <w:left w:val="nil"/>
          <w:bottom w:val="nil"/>
          <w:right w:val="nil"/>
          <w:between w:val="nil"/>
        </w:pBdr>
        <w:ind w:right="338"/>
        <w:jc w:val="both"/>
        <w:rPr>
          <w:rFonts w:ascii="Times New Roman" w:eastAsia="Times New Roman" w:hAnsi="Times New Roman" w:cs="Times New Roman"/>
          <w:color w:val="000000"/>
          <w:sz w:val="24"/>
          <w:szCs w:val="24"/>
        </w:rPr>
      </w:pPr>
      <w:r w:rsidRPr="0084588F">
        <w:rPr>
          <w:rFonts w:ascii="Times New Roman" w:eastAsia="Times New Roman" w:hAnsi="Times New Roman" w:cs="Times New Roman"/>
          <w:color w:val="000000"/>
          <w:sz w:val="24"/>
          <w:szCs w:val="24"/>
        </w:rPr>
        <w:t>Ballesteros-Barrera</w:t>
      </w:r>
      <w:r w:rsidR="00AF1AE6" w:rsidRPr="0084588F">
        <w:rPr>
          <w:rFonts w:ascii="Times New Roman" w:eastAsia="Times New Roman" w:hAnsi="Times New Roman" w:cs="Times New Roman"/>
          <w:color w:val="000000"/>
          <w:sz w:val="24"/>
          <w:szCs w:val="24"/>
        </w:rPr>
        <w:t xml:space="preserve"> C et al. </w:t>
      </w:r>
      <w:r w:rsidRPr="0084588F">
        <w:rPr>
          <w:rFonts w:ascii="Times New Roman" w:eastAsia="Times New Roman" w:hAnsi="Times New Roman" w:cs="Times New Roman"/>
          <w:color w:val="000000"/>
          <w:sz w:val="24"/>
          <w:szCs w:val="24"/>
        </w:rPr>
        <w:t xml:space="preserve">2022. </w:t>
      </w:r>
      <w:r w:rsidR="00AF1AE6">
        <w:rPr>
          <w:rFonts w:ascii="Times New Roman" w:eastAsia="Times New Roman" w:hAnsi="Times New Roman" w:cs="Times New Roman"/>
          <w:color w:val="000000"/>
          <w:sz w:val="24"/>
          <w:szCs w:val="24"/>
        </w:rPr>
        <w:t xml:space="preserve">The Potential Effect of Climate Change on the Distribution of Endemic Anurans from Mexico’s Tropical Dry Forest. </w:t>
      </w:r>
      <w:r w:rsidR="00AF1AE6" w:rsidRPr="007D3E7C">
        <w:rPr>
          <w:rFonts w:ascii="Times New Roman" w:eastAsia="Times New Roman" w:hAnsi="Times New Roman" w:cs="Times New Roman"/>
          <w:bCs/>
          <w:color w:val="000000"/>
          <w:sz w:val="24"/>
          <w:szCs w:val="24"/>
        </w:rPr>
        <w:t>Diversity</w:t>
      </w:r>
      <w:r>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14</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650</w:t>
      </w:r>
    </w:p>
    <w:p w14:paraId="05DF0B8C"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096F8938" w14:textId="4A5D7971" w:rsidR="006B7C7E" w:rsidRDefault="007D3E7C">
      <w:pPr>
        <w:pBdr>
          <w:top w:val="nil"/>
          <w:left w:val="nil"/>
          <w:bottom w:val="nil"/>
          <w:right w:val="nil"/>
          <w:between w:val="nil"/>
        </w:pBdr>
        <w:ind w:right="212"/>
        <w:rPr>
          <w:rFonts w:ascii="Times New Roman" w:eastAsia="Times New Roman" w:hAnsi="Times New Roman" w:cs="Times New Roman"/>
          <w:color w:val="000000"/>
          <w:sz w:val="24"/>
          <w:szCs w:val="24"/>
          <w:lang w:val="pt-BR"/>
        </w:rPr>
      </w:pPr>
      <w:r>
        <w:rPr>
          <w:rFonts w:ascii="Times New Roman" w:eastAsia="Times New Roman" w:hAnsi="Times New Roman" w:cs="Times New Roman"/>
          <w:color w:val="000000"/>
          <w:sz w:val="24"/>
          <w:szCs w:val="24"/>
        </w:rPr>
        <w:t>Becker</w:t>
      </w:r>
      <w:r w:rsidR="00AF1AE6">
        <w:rPr>
          <w:rFonts w:ascii="Times New Roman" w:eastAsia="Times New Roman" w:hAnsi="Times New Roman" w:cs="Times New Roman"/>
          <w:color w:val="000000"/>
          <w:sz w:val="24"/>
          <w:szCs w:val="24"/>
        </w:rPr>
        <w:t xml:space="preserve"> CG</w:t>
      </w:r>
      <w:r>
        <w:rPr>
          <w:rFonts w:ascii="Times New Roman" w:eastAsia="Times New Roman" w:hAnsi="Times New Roman" w:cs="Times New Roman"/>
          <w:color w:val="000000"/>
          <w:sz w:val="24"/>
          <w:szCs w:val="24"/>
        </w:rPr>
        <w:t>, Loyola R, Haddad C, Zamudio K. 2010</w:t>
      </w:r>
      <w:r w:rsidR="00AF1AE6">
        <w:rPr>
          <w:rFonts w:ascii="Times New Roman" w:eastAsia="Times New Roman" w:hAnsi="Times New Roman" w:cs="Times New Roman"/>
          <w:color w:val="000000"/>
          <w:sz w:val="24"/>
          <w:szCs w:val="24"/>
        </w:rPr>
        <w:t xml:space="preserve">. Integrating species life-history traits and patterns of deforestation in amphibian conservation planning. </w:t>
      </w:r>
      <w:proofErr w:type="spellStart"/>
      <w:r w:rsidR="00AF1AE6" w:rsidRPr="007D3E7C">
        <w:rPr>
          <w:rFonts w:ascii="Times New Roman" w:eastAsia="Times New Roman" w:hAnsi="Times New Roman" w:cs="Times New Roman"/>
          <w:bCs/>
          <w:color w:val="000000"/>
          <w:sz w:val="24"/>
          <w:szCs w:val="24"/>
          <w:lang w:val="pt-BR"/>
        </w:rPr>
        <w:t>Diversity</w:t>
      </w:r>
      <w:proofErr w:type="spellEnd"/>
      <w:r w:rsidR="00AF1AE6" w:rsidRPr="00FB1B41">
        <w:rPr>
          <w:rFonts w:ascii="Times New Roman" w:eastAsia="Times New Roman" w:hAnsi="Times New Roman" w:cs="Times New Roman"/>
          <w:b/>
          <w:color w:val="000000"/>
          <w:sz w:val="24"/>
          <w:szCs w:val="24"/>
          <w:lang w:val="pt-BR"/>
        </w:rPr>
        <w:t xml:space="preserve"> </w:t>
      </w:r>
      <w:r w:rsidR="00AF1AE6" w:rsidRPr="007D3E7C">
        <w:rPr>
          <w:rFonts w:ascii="Times New Roman" w:eastAsia="Times New Roman" w:hAnsi="Times New Roman" w:cs="Times New Roman"/>
          <w:bCs/>
          <w:color w:val="000000"/>
          <w:sz w:val="24"/>
          <w:szCs w:val="24"/>
          <w:lang w:val="pt-BR"/>
        </w:rPr>
        <w:t xml:space="preserve">and </w:t>
      </w:r>
      <w:proofErr w:type="spellStart"/>
      <w:r w:rsidR="00AF1AE6" w:rsidRPr="007D3E7C">
        <w:rPr>
          <w:rFonts w:ascii="Times New Roman" w:eastAsia="Times New Roman" w:hAnsi="Times New Roman" w:cs="Times New Roman"/>
          <w:bCs/>
          <w:color w:val="000000"/>
          <w:sz w:val="24"/>
          <w:szCs w:val="24"/>
          <w:lang w:val="pt-BR"/>
        </w:rPr>
        <w:t>Distributions</w:t>
      </w:r>
      <w:proofErr w:type="spellEnd"/>
      <w:r>
        <w:rPr>
          <w:rFonts w:ascii="Times New Roman" w:eastAsia="Times New Roman" w:hAnsi="Times New Roman" w:cs="Times New Roman"/>
          <w:color w:val="000000"/>
          <w:sz w:val="24"/>
          <w:szCs w:val="24"/>
          <w:lang w:val="pt-BR"/>
        </w:rPr>
        <w:t>.</w:t>
      </w:r>
      <w:r w:rsidR="00AF1AE6" w:rsidRPr="00FB1B41">
        <w:rPr>
          <w:rFonts w:ascii="Times New Roman" w:eastAsia="Times New Roman" w:hAnsi="Times New Roman" w:cs="Times New Roman"/>
          <w:color w:val="000000"/>
          <w:sz w:val="24"/>
          <w:szCs w:val="24"/>
          <w:lang w:val="pt-BR"/>
        </w:rPr>
        <w:t xml:space="preserve"> 16</w:t>
      </w:r>
      <w:r>
        <w:rPr>
          <w:rFonts w:ascii="Times New Roman" w:eastAsia="Times New Roman" w:hAnsi="Times New Roman" w:cs="Times New Roman"/>
          <w:color w:val="000000"/>
          <w:sz w:val="24"/>
          <w:szCs w:val="24"/>
          <w:lang w:val="pt-BR"/>
        </w:rPr>
        <w:t>(</w:t>
      </w:r>
      <w:r w:rsidR="00AF1AE6" w:rsidRPr="00FB1B41">
        <w:rPr>
          <w:rFonts w:ascii="Times New Roman" w:eastAsia="Times New Roman" w:hAnsi="Times New Roman" w:cs="Times New Roman"/>
          <w:color w:val="000000"/>
          <w:sz w:val="24"/>
          <w:szCs w:val="24"/>
          <w:lang w:val="pt-BR"/>
        </w:rPr>
        <w:t>1</w:t>
      </w:r>
      <w:r>
        <w:rPr>
          <w:rFonts w:ascii="Times New Roman" w:eastAsia="Times New Roman" w:hAnsi="Times New Roman" w:cs="Times New Roman"/>
          <w:color w:val="000000"/>
          <w:sz w:val="24"/>
          <w:szCs w:val="24"/>
          <w:lang w:val="pt-BR"/>
        </w:rPr>
        <w:t>):</w:t>
      </w:r>
      <w:r w:rsidR="00AF1AE6" w:rsidRPr="00FB1B41">
        <w:rPr>
          <w:rFonts w:ascii="Times New Roman" w:eastAsia="Times New Roman" w:hAnsi="Times New Roman" w:cs="Times New Roman"/>
          <w:color w:val="000000"/>
          <w:sz w:val="24"/>
          <w:szCs w:val="24"/>
          <w:lang w:val="pt-BR"/>
        </w:rPr>
        <w:t xml:space="preserve"> 10-19</w:t>
      </w:r>
    </w:p>
    <w:p w14:paraId="56DC04F2" w14:textId="19D4CAC1" w:rsidR="006B7C7E" w:rsidRPr="0084588F" w:rsidRDefault="006B7C7E">
      <w:pPr>
        <w:pBdr>
          <w:top w:val="nil"/>
          <w:left w:val="nil"/>
          <w:bottom w:val="nil"/>
          <w:right w:val="nil"/>
          <w:between w:val="nil"/>
        </w:pBdr>
        <w:ind w:right="212"/>
        <w:rPr>
          <w:rFonts w:ascii="Times New Roman" w:eastAsia="Times New Roman" w:hAnsi="Times New Roman" w:cs="Times New Roman"/>
          <w:color w:val="000000"/>
          <w:sz w:val="24"/>
          <w:szCs w:val="24"/>
          <w:lang w:val="pt-BR"/>
        </w:rPr>
      </w:pPr>
    </w:p>
    <w:p w14:paraId="12D717CD" w14:textId="3E729851" w:rsidR="00A16414" w:rsidRPr="005B2E4B" w:rsidRDefault="005B2E4B">
      <w:pPr>
        <w:pBdr>
          <w:top w:val="nil"/>
          <w:left w:val="nil"/>
          <w:bottom w:val="nil"/>
          <w:right w:val="nil"/>
          <w:between w:val="nil"/>
        </w:pBdr>
        <w:ind w:right="263"/>
        <w:jc w:val="both"/>
        <w:rPr>
          <w:rFonts w:ascii="Times New Roman" w:eastAsia="Times New Roman" w:hAnsi="Times New Roman" w:cs="Times New Roman"/>
          <w:color w:val="000000"/>
          <w:sz w:val="24"/>
          <w:szCs w:val="24"/>
        </w:rPr>
      </w:pPr>
      <w:proofErr w:type="spellStart"/>
      <w:r w:rsidRPr="00782F54">
        <w:rPr>
          <w:rFonts w:ascii="Times New Roman" w:eastAsia="Times New Roman" w:hAnsi="Times New Roman" w:cs="Times New Roman"/>
          <w:color w:val="000000"/>
          <w:sz w:val="24"/>
          <w:szCs w:val="24"/>
          <w:lang w:val="pt-BR"/>
        </w:rPr>
        <w:t>Bokermann</w:t>
      </w:r>
      <w:proofErr w:type="spellEnd"/>
      <w:r w:rsidRPr="00782F54">
        <w:rPr>
          <w:rFonts w:ascii="Times New Roman" w:eastAsia="Times New Roman" w:hAnsi="Times New Roman" w:cs="Times New Roman"/>
          <w:color w:val="000000"/>
          <w:sz w:val="24"/>
          <w:szCs w:val="24"/>
          <w:lang w:val="pt-BR"/>
        </w:rPr>
        <w:t xml:space="preserve"> WCA</w:t>
      </w:r>
      <w:r w:rsidR="00AF1AE6" w:rsidRPr="00782F54">
        <w:rPr>
          <w:rFonts w:ascii="Times New Roman" w:eastAsia="Times New Roman" w:hAnsi="Times New Roman" w:cs="Times New Roman"/>
          <w:color w:val="000000"/>
          <w:sz w:val="24"/>
          <w:szCs w:val="24"/>
          <w:lang w:val="pt-BR"/>
        </w:rPr>
        <w:t xml:space="preserve">. </w:t>
      </w:r>
      <w:r>
        <w:rPr>
          <w:rFonts w:ascii="Times New Roman" w:eastAsia="Times New Roman" w:hAnsi="Times New Roman" w:cs="Times New Roman"/>
          <w:color w:val="000000"/>
          <w:sz w:val="24"/>
          <w:szCs w:val="24"/>
          <w:lang w:val="pt-BR"/>
        </w:rPr>
        <w:t xml:space="preserve">1967. </w:t>
      </w:r>
      <w:r w:rsidR="00AF1AE6" w:rsidRPr="00782F54">
        <w:rPr>
          <w:rFonts w:ascii="Times New Roman" w:eastAsia="Times New Roman" w:hAnsi="Times New Roman" w:cs="Times New Roman"/>
          <w:color w:val="000000"/>
          <w:sz w:val="24"/>
          <w:szCs w:val="24"/>
          <w:lang w:val="pt-BR"/>
        </w:rPr>
        <w:t xml:space="preserve">Novas </w:t>
      </w:r>
      <w:r w:rsidR="00AF1AE6" w:rsidRPr="005B2E4B">
        <w:rPr>
          <w:rFonts w:ascii="Times New Roman" w:eastAsia="Times New Roman" w:hAnsi="Times New Roman" w:cs="Times New Roman"/>
          <w:color w:val="000000"/>
          <w:sz w:val="24"/>
          <w:szCs w:val="24"/>
          <w:lang w:val="pt-BR"/>
        </w:rPr>
        <w:t>espécies</w:t>
      </w:r>
      <w:r w:rsidR="00AF1AE6" w:rsidRPr="00782F54">
        <w:rPr>
          <w:rFonts w:ascii="Times New Roman" w:eastAsia="Times New Roman" w:hAnsi="Times New Roman" w:cs="Times New Roman"/>
          <w:color w:val="000000"/>
          <w:sz w:val="24"/>
          <w:szCs w:val="24"/>
          <w:lang w:val="pt-BR"/>
        </w:rPr>
        <w:t xml:space="preserve"> de </w:t>
      </w:r>
      <w:proofErr w:type="spellStart"/>
      <w:r w:rsidR="00AF1AE6" w:rsidRPr="00782F54">
        <w:rPr>
          <w:rFonts w:ascii="Times New Roman" w:eastAsia="Times New Roman" w:hAnsi="Times New Roman" w:cs="Times New Roman"/>
          <w:color w:val="000000"/>
          <w:sz w:val="24"/>
          <w:szCs w:val="24"/>
          <w:lang w:val="pt-BR"/>
        </w:rPr>
        <w:t>Phyllobates</w:t>
      </w:r>
      <w:proofErr w:type="spellEnd"/>
      <w:r w:rsidR="00AF1AE6" w:rsidRPr="00782F54">
        <w:rPr>
          <w:rFonts w:ascii="Times New Roman" w:eastAsia="Times New Roman" w:hAnsi="Times New Roman" w:cs="Times New Roman"/>
          <w:color w:val="000000"/>
          <w:sz w:val="24"/>
          <w:szCs w:val="24"/>
          <w:lang w:val="pt-BR"/>
        </w:rPr>
        <w:t xml:space="preserve"> do leste e sudeste brasileiro (Anura, </w:t>
      </w:r>
      <w:proofErr w:type="spellStart"/>
      <w:r w:rsidR="00AF1AE6" w:rsidRPr="00782F54">
        <w:rPr>
          <w:rFonts w:ascii="Times New Roman" w:eastAsia="Times New Roman" w:hAnsi="Times New Roman" w:cs="Times New Roman"/>
          <w:color w:val="000000"/>
          <w:sz w:val="24"/>
          <w:szCs w:val="24"/>
          <w:lang w:val="pt-BR"/>
        </w:rPr>
        <w:t>Dendrobatidae</w:t>
      </w:r>
      <w:proofErr w:type="spellEnd"/>
      <w:r w:rsidR="00AF1AE6" w:rsidRPr="00782F54">
        <w:rPr>
          <w:rFonts w:ascii="Times New Roman" w:eastAsia="Times New Roman" w:hAnsi="Times New Roman" w:cs="Times New Roman"/>
          <w:color w:val="000000"/>
          <w:sz w:val="24"/>
          <w:szCs w:val="24"/>
          <w:lang w:val="pt-BR"/>
        </w:rPr>
        <w:t xml:space="preserve">). </w:t>
      </w:r>
      <w:proofErr w:type="spellStart"/>
      <w:r w:rsidR="00AF1AE6" w:rsidRPr="00B957B3">
        <w:rPr>
          <w:rFonts w:ascii="Times New Roman" w:eastAsia="Times New Roman" w:hAnsi="Times New Roman" w:cs="Times New Roman"/>
          <w:bCs/>
          <w:color w:val="000000"/>
          <w:sz w:val="24"/>
          <w:szCs w:val="24"/>
        </w:rPr>
        <w:t>Revista</w:t>
      </w:r>
      <w:proofErr w:type="spellEnd"/>
      <w:r w:rsidR="00AF1AE6" w:rsidRPr="00B957B3">
        <w:rPr>
          <w:rFonts w:ascii="Times New Roman" w:eastAsia="Times New Roman" w:hAnsi="Times New Roman" w:cs="Times New Roman"/>
          <w:bCs/>
          <w:color w:val="000000"/>
          <w:sz w:val="24"/>
          <w:szCs w:val="24"/>
        </w:rPr>
        <w:t xml:space="preserve"> Brasileira de </w:t>
      </w:r>
      <w:proofErr w:type="spellStart"/>
      <w:r w:rsidR="00AF1AE6" w:rsidRPr="00B957B3">
        <w:rPr>
          <w:rFonts w:ascii="Times New Roman" w:eastAsia="Times New Roman" w:hAnsi="Times New Roman" w:cs="Times New Roman"/>
          <w:bCs/>
          <w:color w:val="000000"/>
          <w:sz w:val="24"/>
          <w:szCs w:val="24"/>
        </w:rPr>
        <w:t>Biologia</w:t>
      </w:r>
      <w:proofErr w:type="spellEnd"/>
      <w:r w:rsidRPr="00B957B3">
        <w:rPr>
          <w:rFonts w:ascii="Times New Roman" w:eastAsia="Times New Roman" w:hAnsi="Times New Roman" w:cs="Times New Roman"/>
          <w:color w:val="000000"/>
          <w:sz w:val="24"/>
          <w:szCs w:val="24"/>
        </w:rPr>
        <w:t>.</w:t>
      </w:r>
      <w:r w:rsidR="00AF1AE6" w:rsidRPr="00B957B3">
        <w:rPr>
          <w:rFonts w:ascii="Times New Roman" w:eastAsia="Times New Roman" w:hAnsi="Times New Roman" w:cs="Times New Roman"/>
          <w:color w:val="000000"/>
          <w:sz w:val="24"/>
          <w:szCs w:val="24"/>
        </w:rPr>
        <w:t xml:space="preserve"> </w:t>
      </w:r>
      <w:r w:rsidR="00AF1AE6" w:rsidRPr="005B2E4B">
        <w:rPr>
          <w:rFonts w:ascii="Times New Roman" w:eastAsia="Times New Roman" w:hAnsi="Times New Roman" w:cs="Times New Roman"/>
          <w:color w:val="000000"/>
          <w:sz w:val="24"/>
          <w:szCs w:val="24"/>
        </w:rPr>
        <w:t>27</w:t>
      </w:r>
      <w:r w:rsidRPr="005B2E4B">
        <w:rPr>
          <w:rFonts w:ascii="Times New Roman" w:eastAsia="Times New Roman" w:hAnsi="Times New Roman" w:cs="Times New Roman"/>
          <w:color w:val="000000"/>
          <w:sz w:val="24"/>
          <w:szCs w:val="24"/>
        </w:rPr>
        <w:t>:</w:t>
      </w:r>
      <w:r w:rsidR="00AF1AE6" w:rsidRPr="005B2E4B">
        <w:rPr>
          <w:rFonts w:ascii="Times New Roman" w:eastAsia="Times New Roman" w:hAnsi="Times New Roman" w:cs="Times New Roman"/>
          <w:color w:val="000000"/>
          <w:sz w:val="24"/>
          <w:szCs w:val="24"/>
        </w:rPr>
        <w:t xml:space="preserve"> 349–353</w:t>
      </w:r>
    </w:p>
    <w:p w14:paraId="60B8CFF0" w14:textId="77777777" w:rsidR="00A16414" w:rsidRPr="005B2E4B" w:rsidRDefault="00A16414">
      <w:pPr>
        <w:pBdr>
          <w:top w:val="nil"/>
          <w:left w:val="nil"/>
          <w:bottom w:val="nil"/>
          <w:right w:val="nil"/>
          <w:between w:val="nil"/>
        </w:pBdr>
        <w:ind w:left="200" w:right="263"/>
        <w:jc w:val="both"/>
        <w:rPr>
          <w:rFonts w:ascii="Times New Roman" w:eastAsia="Times New Roman" w:hAnsi="Times New Roman" w:cs="Times New Roman"/>
          <w:color w:val="000000"/>
          <w:sz w:val="24"/>
          <w:szCs w:val="24"/>
        </w:rPr>
      </w:pPr>
    </w:p>
    <w:p w14:paraId="2D0E1A6E" w14:textId="19E950EE" w:rsidR="00A16414" w:rsidRDefault="005B2E4B">
      <w:pPr>
        <w:pBdr>
          <w:top w:val="nil"/>
          <w:left w:val="nil"/>
          <w:bottom w:val="nil"/>
          <w:right w:val="nil"/>
          <w:between w:val="nil"/>
        </w:pBdr>
        <w:ind w:right="263"/>
        <w:jc w:val="both"/>
        <w:rPr>
          <w:rFonts w:ascii="Times New Roman" w:eastAsia="Times New Roman" w:hAnsi="Times New Roman" w:cs="Times New Roman"/>
          <w:color w:val="000000"/>
          <w:sz w:val="24"/>
          <w:szCs w:val="24"/>
        </w:rPr>
      </w:pPr>
      <w:r w:rsidRPr="005B2E4B">
        <w:rPr>
          <w:rFonts w:ascii="Times New Roman" w:eastAsia="Times New Roman" w:hAnsi="Times New Roman" w:cs="Times New Roman"/>
          <w:color w:val="000000"/>
          <w:sz w:val="24"/>
          <w:szCs w:val="24"/>
        </w:rPr>
        <w:t>Calmon</w:t>
      </w:r>
      <w:r w:rsidR="00AF1AE6" w:rsidRPr="005B2E4B">
        <w:rPr>
          <w:rFonts w:ascii="Times New Roman" w:eastAsia="Times New Roman" w:hAnsi="Times New Roman" w:cs="Times New Roman"/>
          <w:color w:val="000000"/>
          <w:sz w:val="24"/>
          <w:szCs w:val="24"/>
        </w:rPr>
        <w:t xml:space="preserve"> M et al. </w:t>
      </w:r>
      <w:r>
        <w:rPr>
          <w:rFonts w:ascii="Times New Roman" w:eastAsia="Times New Roman" w:hAnsi="Times New Roman" w:cs="Times New Roman"/>
          <w:color w:val="000000"/>
          <w:sz w:val="24"/>
          <w:szCs w:val="24"/>
        </w:rPr>
        <w:t xml:space="preserve">2011. </w:t>
      </w:r>
      <w:r w:rsidR="00AF1AE6">
        <w:rPr>
          <w:rFonts w:ascii="Times New Roman" w:eastAsia="Times New Roman" w:hAnsi="Times New Roman" w:cs="Times New Roman"/>
          <w:color w:val="000000"/>
          <w:sz w:val="24"/>
          <w:szCs w:val="24"/>
        </w:rPr>
        <w:t xml:space="preserve">Emerging Threats and Opportunities for Large-Scale Ecological Restoration in the Atlantic Forest of Brazil. </w:t>
      </w:r>
      <w:r w:rsidR="00AF1AE6" w:rsidRPr="005B2E4B">
        <w:rPr>
          <w:rFonts w:ascii="Times New Roman" w:eastAsia="Times New Roman" w:hAnsi="Times New Roman" w:cs="Times New Roman"/>
          <w:bCs/>
          <w:color w:val="000000"/>
          <w:sz w:val="24"/>
          <w:szCs w:val="24"/>
        </w:rPr>
        <w:t>Restauration ecology</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19</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154- 158 </w:t>
      </w:r>
    </w:p>
    <w:p w14:paraId="1118CB8D"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7F458EAD" w14:textId="710C036B" w:rsidR="00A16414" w:rsidRDefault="001B2B25">
      <w:pPr>
        <w:pBdr>
          <w:top w:val="nil"/>
          <w:left w:val="nil"/>
          <w:bottom w:val="nil"/>
          <w:right w:val="nil"/>
          <w:between w:val="nil"/>
        </w:pBdr>
        <w:ind w:right="2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Campos FS</w:t>
      </w:r>
      <w:r w:rsidR="00AF1AE6">
        <w:rPr>
          <w:rFonts w:ascii="Times New Roman" w:eastAsia="Times New Roman" w:hAnsi="Times New Roman" w:cs="Times New Roman"/>
          <w:color w:val="000000"/>
          <w:sz w:val="24"/>
          <w:szCs w:val="24"/>
        </w:rPr>
        <w:t xml:space="preserve"> et al</w:t>
      </w:r>
      <w:r w:rsidR="00B12178">
        <w:rPr>
          <w:rFonts w:ascii="Times New Roman" w:eastAsia="Times New Roman" w:hAnsi="Times New Roman" w:cs="Times New Roman"/>
          <w:color w:val="000000"/>
          <w:sz w:val="24"/>
          <w:szCs w:val="24"/>
        </w:rPr>
        <w:t>. 2020</w:t>
      </w:r>
      <w:r w:rsidR="00AF1AE6">
        <w:rPr>
          <w:rFonts w:ascii="Times New Roman" w:eastAsia="Times New Roman" w:hAnsi="Times New Roman" w:cs="Times New Roman"/>
          <w:color w:val="000000"/>
          <w:sz w:val="24"/>
          <w:szCs w:val="24"/>
        </w:rPr>
        <w:t xml:space="preserve">. Searching for Networks: Ecological Connectivity for Amphibians Under Climate Change. </w:t>
      </w:r>
      <w:r w:rsidR="00AF1AE6" w:rsidRPr="00B12178">
        <w:rPr>
          <w:rFonts w:ascii="Times New Roman" w:eastAsia="Times New Roman" w:hAnsi="Times New Roman" w:cs="Times New Roman"/>
          <w:bCs/>
          <w:color w:val="000000"/>
          <w:sz w:val="24"/>
          <w:szCs w:val="24"/>
        </w:rPr>
        <w:t>Environmental Management</w:t>
      </w:r>
      <w:r w:rsidR="00B12178">
        <w:rPr>
          <w:rFonts w:ascii="Times New Roman" w:eastAsia="Times New Roman" w:hAnsi="Times New Roman" w:cs="Times New Roman"/>
          <w:bCs/>
          <w:color w:val="000000"/>
          <w:sz w:val="24"/>
          <w:szCs w:val="24"/>
        </w:rPr>
        <w:t>.</w:t>
      </w:r>
      <w:r w:rsidR="00AF1AE6">
        <w:rPr>
          <w:rFonts w:ascii="Times New Roman" w:eastAsia="Times New Roman" w:hAnsi="Times New Roman" w:cs="Times New Roman"/>
          <w:color w:val="000000"/>
          <w:sz w:val="24"/>
          <w:szCs w:val="24"/>
        </w:rPr>
        <w:t xml:space="preserve"> 65</w:t>
      </w:r>
      <w:r w:rsidR="00B12178">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46-61</w:t>
      </w:r>
    </w:p>
    <w:p w14:paraId="2A7F745E" w14:textId="77777777" w:rsidR="00A16414" w:rsidRDefault="00A16414">
      <w:pPr>
        <w:pBdr>
          <w:top w:val="nil"/>
          <w:left w:val="nil"/>
          <w:bottom w:val="nil"/>
          <w:right w:val="nil"/>
          <w:between w:val="nil"/>
        </w:pBdr>
        <w:rPr>
          <w:rFonts w:ascii="Times New Roman" w:eastAsia="Times New Roman" w:hAnsi="Times New Roman" w:cs="Times New Roman"/>
          <w:sz w:val="24"/>
          <w:szCs w:val="24"/>
        </w:rPr>
      </w:pPr>
    </w:p>
    <w:p w14:paraId="769FF4D0" w14:textId="77777777" w:rsidR="00A16414" w:rsidRPr="00B957B3" w:rsidRDefault="00AF1AE6">
      <w:pPr>
        <w:pBdr>
          <w:top w:val="nil"/>
          <w:left w:val="nil"/>
          <w:bottom w:val="nil"/>
          <w:right w:val="nil"/>
          <w:between w:val="nil"/>
        </w:pBdr>
        <w:rPr>
          <w:rFonts w:ascii="Times New Roman" w:eastAsia="Times New Roman" w:hAnsi="Times New Roman" w:cs="Times New Roman"/>
          <w:sz w:val="24"/>
          <w:szCs w:val="24"/>
          <w:lang w:val="pt-BR"/>
        </w:rPr>
      </w:pPr>
      <w:r w:rsidRPr="001A68AA">
        <w:rPr>
          <w:rFonts w:ascii="Times New Roman" w:eastAsia="Times New Roman" w:hAnsi="Times New Roman" w:cs="Times New Roman"/>
          <w:sz w:val="24"/>
          <w:szCs w:val="24"/>
          <w:rPrChange w:id="40" w:author="Pedro Simoes" w:date="2024-06-04T09:05:00Z" w16du:dateUtc="2024-06-04T12:05:00Z">
            <w:rPr>
              <w:rFonts w:ascii="Times New Roman" w:eastAsia="Times New Roman" w:hAnsi="Times New Roman" w:cs="Times New Roman"/>
              <w:sz w:val="24"/>
              <w:szCs w:val="24"/>
              <w:lang w:val="pt-BR"/>
            </w:rPr>
          </w:rPrChange>
        </w:rPr>
        <w:t xml:space="preserve">CAMPOS, F. S., et al. </w:t>
      </w:r>
      <w:r>
        <w:rPr>
          <w:rFonts w:ascii="Times New Roman" w:eastAsia="Times New Roman" w:hAnsi="Times New Roman" w:cs="Times New Roman"/>
          <w:sz w:val="24"/>
          <w:szCs w:val="24"/>
        </w:rPr>
        <w:t xml:space="preserve">Threatened amphibians and their conservation status within the protected area network in northeastern Brazil. </w:t>
      </w:r>
      <w:proofErr w:type="spellStart"/>
      <w:r w:rsidRPr="00B957B3">
        <w:rPr>
          <w:rFonts w:ascii="Times New Roman" w:eastAsia="Times New Roman" w:hAnsi="Times New Roman" w:cs="Times New Roman"/>
          <w:sz w:val="24"/>
          <w:szCs w:val="24"/>
          <w:lang w:val="pt-BR"/>
        </w:rPr>
        <w:t>Herpetol</w:t>
      </w:r>
      <w:proofErr w:type="spellEnd"/>
      <w:r w:rsidRPr="00B957B3">
        <w:rPr>
          <w:rFonts w:ascii="Times New Roman" w:eastAsia="Times New Roman" w:hAnsi="Times New Roman" w:cs="Times New Roman"/>
          <w:sz w:val="24"/>
          <w:szCs w:val="24"/>
          <w:lang w:val="pt-BR"/>
        </w:rPr>
        <w:t>, v.47, n.2, p.277-285, 2013</w:t>
      </w:r>
    </w:p>
    <w:p w14:paraId="717FD861" w14:textId="77777777" w:rsidR="00A16414" w:rsidRPr="00B957B3" w:rsidRDefault="00A16414">
      <w:pPr>
        <w:pBdr>
          <w:top w:val="nil"/>
          <w:left w:val="nil"/>
          <w:bottom w:val="nil"/>
          <w:right w:val="nil"/>
          <w:between w:val="nil"/>
        </w:pBdr>
        <w:rPr>
          <w:rFonts w:ascii="Times New Roman" w:eastAsia="Times New Roman" w:hAnsi="Times New Roman" w:cs="Times New Roman"/>
          <w:sz w:val="24"/>
          <w:szCs w:val="24"/>
          <w:lang w:val="pt-BR"/>
        </w:rPr>
      </w:pPr>
    </w:p>
    <w:p w14:paraId="509CF527" w14:textId="498A4DCC" w:rsidR="00A16414" w:rsidRPr="009E6C0E" w:rsidRDefault="0014293D">
      <w:pPr>
        <w:pBdr>
          <w:top w:val="nil"/>
          <w:left w:val="nil"/>
          <w:bottom w:val="nil"/>
          <w:right w:val="nil"/>
          <w:between w:val="nil"/>
        </w:pBdr>
        <w:jc w:val="both"/>
        <w:rPr>
          <w:rFonts w:ascii="Times New Roman" w:eastAsia="Times New Roman" w:hAnsi="Times New Roman" w:cs="Times New Roman"/>
          <w:color w:val="000000"/>
          <w:sz w:val="24"/>
          <w:szCs w:val="24"/>
          <w:lang w:val="pt-BR"/>
        </w:rPr>
      </w:pPr>
      <w:proofErr w:type="spellStart"/>
      <w:r w:rsidRPr="0014293D">
        <w:rPr>
          <w:rFonts w:ascii="Times New Roman" w:eastAsia="Times New Roman" w:hAnsi="Times New Roman" w:cs="Times New Roman"/>
          <w:color w:val="000000"/>
          <w:sz w:val="24"/>
          <w:szCs w:val="24"/>
          <w:lang w:val="pt-BR"/>
        </w:rPr>
        <w:t>Carlucci</w:t>
      </w:r>
      <w:proofErr w:type="spellEnd"/>
      <w:r w:rsidRPr="0014293D">
        <w:rPr>
          <w:rFonts w:ascii="Times New Roman" w:eastAsia="Times New Roman" w:hAnsi="Times New Roman" w:cs="Times New Roman"/>
          <w:color w:val="000000"/>
          <w:sz w:val="24"/>
          <w:szCs w:val="24"/>
          <w:lang w:val="pt-BR"/>
        </w:rPr>
        <w:t xml:space="preserve"> MB, Marcilio-Silva V, </w:t>
      </w:r>
      <w:proofErr w:type="spellStart"/>
      <w:r w:rsidRPr="0014293D">
        <w:rPr>
          <w:rFonts w:ascii="Times New Roman" w:eastAsia="Times New Roman" w:hAnsi="Times New Roman" w:cs="Times New Roman"/>
          <w:color w:val="000000"/>
          <w:sz w:val="24"/>
          <w:szCs w:val="24"/>
          <w:lang w:val="pt-BR"/>
        </w:rPr>
        <w:t>Torezan</w:t>
      </w:r>
      <w:proofErr w:type="spellEnd"/>
      <w:r w:rsidRPr="0014293D">
        <w:rPr>
          <w:rFonts w:ascii="Times New Roman" w:eastAsia="Times New Roman" w:hAnsi="Times New Roman" w:cs="Times New Roman"/>
          <w:color w:val="000000"/>
          <w:sz w:val="24"/>
          <w:szCs w:val="24"/>
          <w:lang w:val="pt-BR"/>
        </w:rPr>
        <w:t xml:space="preserve"> JM. 2021.</w:t>
      </w:r>
      <w:r w:rsidR="00AF1AE6" w:rsidRPr="0014293D">
        <w:rPr>
          <w:rFonts w:ascii="Times New Roman" w:eastAsia="Times New Roman" w:hAnsi="Times New Roman" w:cs="Times New Roman"/>
          <w:color w:val="000000"/>
          <w:sz w:val="24"/>
          <w:szCs w:val="24"/>
          <w:lang w:val="pt-BR"/>
        </w:rPr>
        <w:t xml:space="preserve"> </w:t>
      </w:r>
      <w:r w:rsidR="00AF1AE6">
        <w:rPr>
          <w:rFonts w:ascii="Times New Roman" w:eastAsia="Times New Roman" w:hAnsi="Times New Roman" w:cs="Times New Roman"/>
          <w:color w:val="000000"/>
          <w:sz w:val="24"/>
          <w:szCs w:val="24"/>
        </w:rPr>
        <w:t xml:space="preserve">The Southern Atlantic Forest: Use, Degradation, </w:t>
      </w:r>
      <w:proofErr w:type="gramStart"/>
      <w:r w:rsidR="00AF1AE6">
        <w:rPr>
          <w:rFonts w:ascii="Times New Roman" w:eastAsia="Times New Roman" w:hAnsi="Times New Roman" w:cs="Times New Roman"/>
          <w:color w:val="000000"/>
          <w:sz w:val="24"/>
          <w:szCs w:val="24"/>
        </w:rPr>
        <w:t>and Perspectives</w:t>
      </w:r>
      <w:proofErr w:type="gramEnd"/>
      <w:r w:rsidR="00AF1AE6">
        <w:rPr>
          <w:rFonts w:ascii="Times New Roman" w:eastAsia="Times New Roman" w:hAnsi="Times New Roman" w:cs="Times New Roman"/>
          <w:color w:val="000000"/>
          <w:sz w:val="24"/>
          <w:szCs w:val="24"/>
        </w:rPr>
        <w:t xml:space="preserve"> for Conservation. In: In: </w:t>
      </w:r>
      <w:r w:rsidR="00AE54F1">
        <w:rPr>
          <w:rFonts w:ascii="Times New Roman" w:eastAsia="Times New Roman" w:hAnsi="Times New Roman" w:cs="Times New Roman"/>
          <w:color w:val="000000"/>
          <w:sz w:val="24"/>
          <w:szCs w:val="24"/>
        </w:rPr>
        <w:t>Marques</w:t>
      </w:r>
      <w:r w:rsidR="00257EA7">
        <w:rPr>
          <w:rFonts w:ascii="Times New Roman" w:eastAsia="Times New Roman" w:hAnsi="Times New Roman" w:cs="Times New Roman"/>
          <w:color w:val="000000"/>
          <w:sz w:val="24"/>
          <w:szCs w:val="24"/>
        </w:rPr>
        <w:t xml:space="preserve"> M, Grelle CO</w:t>
      </w:r>
      <w:r w:rsidR="00AF1AE6">
        <w:rPr>
          <w:rFonts w:ascii="Times New Roman" w:eastAsia="Times New Roman" w:hAnsi="Times New Roman" w:cs="Times New Roman"/>
          <w:color w:val="000000"/>
          <w:sz w:val="24"/>
          <w:szCs w:val="24"/>
        </w:rPr>
        <w:t xml:space="preserve">. </w:t>
      </w:r>
      <w:r w:rsidR="00AF1AE6" w:rsidRPr="0014293D">
        <w:rPr>
          <w:rFonts w:ascii="Times New Roman" w:eastAsia="Times New Roman" w:hAnsi="Times New Roman" w:cs="Times New Roman"/>
          <w:bCs/>
          <w:color w:val="000000"/>
          <w:sz w:val="24"/>
          <w:szCs w:val="24"/>
        </w:rPr>
        <w:t>The Atlantic Forest: History, Biodiversity, Threats and Opportunities of the Mega-Diverse Forest.</w:t>
      </w:r>
      <w:r w:rsidR="00AF1AE6">
        <w:rPr>
          <w:rFonts w:ascii="Times New Roman" w:eastAsia="Times New Roman" w:hAnsi="Times New Roman" w:cs="Times New Roman"/>
          <w:color w:val="000000"/>
          <w:sz w:val="24"/>
          <w:szCs w:val="24"/>
        </w:rPr>
        <w:t xml:space="preserve"> </w:t>
      </w:r>
      <w:proofErr w:type="spellStart"/>
      <w:r w:rsidR="00D9231D" w:rsidRPr="009E6C0E">
        <w:rPr>
          <w:rFonts w:ascii="Times New Roman" w:eastAsia="Times New Roman" w:hAnsi="Times New Roman" w:cs="Times New Roman"/>
          <w:bCs/>
          <w:color w:val="000000"/>
          <w:sz w:val="24"/>
          <w:szCs w:val="24"/>
          <w:lang w:val="pt-BR"/>
        </w:rPr>
        <w:t>Cham</w:t>
      </w:r>
      <w:proofErr w:type="spellEnd"/>
      <w:r w:rsidRPr="009E6C0E">
        <w:rPr>
          <w:rFonts w:ascii="Times New Roman" w:eastAsia="Times New Roman" w:hAnsi="Times New Roman" w:cs="Times New Roman"/>
          <w:bCs/>
          <w:color w:val="000000"/>
          <w:sz w:val="24"/>
          <w:szCs w:val="24"/>
          <w:lang w:val="pt-BR"/>
        </w:rPr>
        <w:t>:</w:t>
      </w:r>
      <w:r w:rsidRPr="009E6C0E">
        <w:rPr>
          <w:rFonts w:ascii="Times New Roman" w:eastAsia="Times New Roman" w:hAnsi="Times New Roman" w:cs="Times New Roman"/>
          <w:color w:val="000000"/>
          <w:sz w:val="24"/>
          <w:szCs w:val="24"/>
          <w:lang w:val="pt-BR"/>
        </w:rPr>
        <w:t xml:space="preserve"> </w:t>
      </w:r>
      <w:r w:rsidR="00AF1AE6" w:rsidRPr="009E6C0E">
        <w:rPr>
          <w:rFonts w:ascii="Times New Roman" w:eastAsia="Times New Roman" w:hAnsi="Times New Roman" w:cs="Times New Roman"/>
          <w:color w:val="000000"/>
          <w:sz w:val="24"/>
          <w:szCs w:val="24"/>
          <w:lang w:val="pt-BR"/>
        </w:rPr>
        <w:t>Springer</w:t>
      </w:r>
      <w:r w:rsidR="00D65633" w:rsidRPr="009E6C0E">
        <w:rPr>
          <w:rFonts w:ascii="Times New Roman" w:eastAsia="Times New Roman" w:hAnsi="Times New Roman" w:cs="Times New Roman"/>
          <w:color w:val="000000"/>
          <w:sz w:val="24"/>
          <w:szCs w:val="24"/>
          <w:lang w:val="pt-BR"/>
        </w:rPr>
        <w:t>.</w:t>
      </w:r>
      <w:r w:rsidR="00AF1AE6" w:rsidRPr="009E6C0E">
        <w:rPr>
          <w:rFonts w:ascii="Times New Roman" w:eastAsia="Times New Roman" w:hAnsi="Times New Roman" w:cs="Times New Roman"/>
          <w:color w:val="000000"/>
          <w:sz w:val="24"/>
          <w:szCs w:val="24"/>
          <w:lang w:val="pt-BR"/>
        </w:rPr>
        <w:t xml:space="preserve"> 2021. </w:t>
      </w:r>
      <w:r w:rsidR="00257EA7" w:rsidRPr="009E6C0E">
        <w:rPr>
          <w:rFonts w:ascii="Times New Roman" w:eastAsia="Times New Roman" w:hAnsi="Times New Roman" w:cs="Times New Roman"/>
          <w:color w:val="000000"/>
          <w:sz w:val="24"/>
          <w:szCs w:val="24"/>
          <w:lang w:val="pt-BR"/>
        </w:rPr>
        <w:t>p</w:t>
      </w:r>
      <w:r w:rsidR="00CA0900" w:rsidRPr="009E6C0E">
        <w:rPr>
          <w:rFonts w:ascii="Times New Roman" w:eastAsia="Times New Roman" w:hAnsi="Times New Roman" w:cs="Times New Roman"/>
          <w:color w:val="000000"/>
          <w:sz w:val="24"/>
          <w:szCs w:val="24"/>
          <w:lang w:val="pt-BR"/>
        </w:rPr>
        <w:t>.91</w:t>
      </w:r>
      <w:r w:rsidR="00257EA7" w:rsidRPr="009E6C0E">
        <w:rPr>
          <w:rFonts w:ascii="Times New Roman" w:eastAsia="Times New Roman" w:hAnsi="Times New Roman" w:cs="Times New Roman"/>
          <w:color w:val="000000"/>
          <w:sz w:val="24"/>
          <w:szCs w:val="24"/>
          <w:lang w:val="pt-BR"/>
        </w:rPr>
        <w:t>–</w:t>
      </w:r>
      <w:r w:rsidR="00CA0900" w:rsidRPr="009E6C0E">
        <w:rPr>
          <w:rFonts w:ascii="Times New Roman" w:eastAsia="Times New Roman" w:hAnsi="Times New Roman" w:cs="Times New Roman"/>
          <w:color w:val="000000"/>
          <w:sz w:val="24"/>
          <w:szCs w:val="24"/>
          <w:lang w:val="pt-BR"/>
        </w:rPr>
        <w:t>111</w:t>
      </w:r>
    </w:p>
    <w:p w14:paraId="3075B302" w14:textId="77777777" w:rsidR="00A16414" w:rsidRPr="009E6C0E" w:rsidRDefault="00A16414">
      <w:pPr>
        <w:pBdr>
          <w:top w:val="nil"/>
          <w:left w:val="nil"/>
          <w:bottom w:val="nil"/>
          <w:right w:val="nil"/>
          <w:between w:val="nil"/>
        </w:pBdr>
        <w:rPr>
          <w:rFonts w:ascii="Times New Roman" w:eastAsia="Times New Roman" w:hAnsi="Times New Roman" w:cs="Times New Roman"/>
          <w:sz w:val="24"/>
          <w:szCs w:val="24"/>
          <w:lang w:val="pt-BR"/>
        </w:rPr>
      </w:pPr>
    </w:p>
    <w:p w14:paraId="2E612566" w14:textId="206E1492" w:rsidR="00A16414" w:rsidRDefault="00D9231D">
      <w:pPr>
        <w:pBdr>
          <w:top w:val="nil"/>
          <w:left w:val="nil"/>
          <w:bottom w:val="nil"/>
          <w:right w:val="nil"/>
          <w:between w:val="nil"/>
        </w:pBdr>
        <w:rPr>
          <w:rFonts w:ascii="Times New Roman" w:eastAsia="Times New Roman" w:hAnsi="Times New Roman" w:cs="Times New Roman"/>
          <w:b/>
          <w:sz w:val="24"/>
          <w:szCs w:val="24"/>
        </w:rPr>
      </w:pPr>
      <w:r w:rsidRPr="00D9231D">
        <w:rPr>
          <w:rFonts w:ascii="Times New Roman" w:eastAsia="Times New Roman" w:hAnsi="Times New Roman" w:cs="Times New Roman"/>
          <w:sz w:val="24"/>
          <w:szCs w:val="24"/>
          <w:lang w:val="pt-BR"/>
        </w:rPr>
        <w:lastRenderedPageBreak/>
        <w:t>Carnaval, AC</w:t>
      </w:r>
      <w:r w:rsidR="00AF1AE6" w:rsidRPr="00D9231D">
        <w:rPr>
          <w:rFonts w:ascii="Times New Roman" w:eastAsia="Times New Roman" w:hAnsi="Times New Roman" w:cs="Times New Roman"/>
          <w:sz w:val="24"/>
          <w:szCs w:val="24"/>
          <w:lang w:val="pt-BR"/>
        </w:rPr>
        <w:t>OQ</w:t>
      </w:r>
      <w:r w:rsidRPr="00D9231D">
        <w:rPr>
          <w:rFonts w:ascii="Times New Roman" w:eastAsia="Times New Roman" w:hAnsi="Times New Roman" w:cs="Times New Roman"/>
          <w:sz w:val="24"/>
          <w:szCs w:val="24"/>
          <w:lang w:val="pt-BR"/>
        </w:rPr>
        <w:t xml:space="preserve">, </w:t>
      </w:r>
      <w:proofErr w:type="spellStart"/>
      <w:r w:rsidRPr="00D9231D">
        <w:rPr>
          <w:rFonts w:ascii="Times New Roman" w:eastAsia="Times New Roman" w:hAnsi="Times New Roman" w:cs="Times New Roman"/>
          <w:sz w:val="24"/>
          <w:szCs w:val="24"/>
          <w:lang w:val="pt-BR"/>
        </w:rPr>
        <w:t>Puschendorf</w:t>
      </w:r>
      <w:proofErr w:type="spellEnd"/>
      <w:r w:rsidRPr="00D9231D">
        <w:rPr>
          <w:rFonts w:ascii="Times New Roman" w:eastAsia="Times New Roman" w:hAnsi="Times New Roman" w:cs="Times New Roman"/>
          <w:sz w:val="24"/>
          <w:szCs w:val="24"/>
          <w:lang w:val="pt-BR"/>
        </w:rPr>
        <w:t xml:space="preserve"> R, Peixoto O, Verdade V, Rodrigues M</w:t>
      </w:r>
      <w:r w:rsidR="00AF1AE6" w:rsidRPr="00D9231D">
        <w:rPr>
          <w:rFonts w:ascii="Times New Roman" w:eastAsia="Times New Roman" w:hAnsi="Times New Roman" w:cs="Times New Roman"/>
          <w:sz w:val="24"/>
          <w:szCs w:val="24"/>
          <w:lang w:val="pt-BR"/>
        </w:rPr>
        <w:t xml:space="preserve">. </w:t>
      </w:r>
      <w:r>
        <w:rPr>
          <w:rFonts w:ascii="Times New Roman" w:eastAsia="Times New Roman" w:hAnsi="Times New Roman" w:cs="Times New Roman"/>
          <w:sz w:val="24"/>
          <w:szCs w:val="24"/>
          <w:lang w:val="pt-BR"/>
        </w:rPr>
        <w:t>2006</w:t>
      </w:r>
      <w:r w:rsidRPr="00D9231D">
        <w:rPr>
          <w:rFonts w:ascii="Times New Roman" w:eastAsia="Times New Roman" w:hAnsi="Times New Roman" w:cs="Times New Roman"/>
          <w:sz w:val="24"/>
          <w:szCs w:val="24"/>
          <w:lang w:val="pt-BR"/>
        </w:rPr>
        <w:t xml:space="preserve">. </w:t>
      </w:r>
      <w:r w:rsidR="00AF1AE6">
        <w:rPr>
          <w:rFonts w:ascii="Times New Roman" w:eastAsia="Times New Roman" w:hAnsi="Times New Roman" w:cs="Times New Roman"/>
          <w:sz w:val="24"/>
          <w:szCs w:val="24"/>
        </w:rPr>
        <w:t xml:space="preserve">Amphibian chytrid fungus broadly distributed in the </w:t>
      </w:r>
      <w:proofErr w:type="spellStart"/>
      <w:r w:rsidR="00AF1AE6">
        <w:rPr>
          <w:rFonts w:ascii="Times New Roman" w:eastAsia="Times New Roman" w:hAnsi="Times New Roman" w:cs="Times New Roman"/>
          <w:sz w:val="24"/>
          <w:szCs w:val="24"/>
        </w:rPr>
        <w:t>brazilian</w:t>
      </w:r>
      <w:proofErr w:type="spellEnd"/>
      <w:r w:rsidR="00AF1AE6">
        <w:rPr>
          <w:rFonts w:ascii="Times New Roman" w:eastAsia="Times New Roman" w:hAnsi="Times New Roman" w:cs="Times New Roman"/>
          <w:sz w:val="24"/>
          <w:szCs w:val="24"/>
        </w:rPr>
        <w:t xml:space="preserve"> </w:t>
      </w:r>
      <w:proofErr w:type="spellStart"/>
      <w:r w:rsidR="00AF1AE6">
        <w:rPr>
          <w:rFonts w:ascii="Times New Roman" w:eastAsia="Times New Roman" w:hAnsi="Times New Roman" w:cs="Times New Roman"/>
          <w:sz w:val="24"/>
          <w:szCs w:val="24"/>
        </w:rPr>
        <w:t>atlantic</w:t>
      </w:r>
      <w:proofErr w:type="spellEnd"/>
      <w:r w:rsidR="00AF1AE6">
        <w:rPr>
          <w:rFonts w:ascii="Times New Roman" w:eastAsia="Times New Roman" w:hAnsi="Times New Roman" w:cs="Times New Roman"/>
          <w:sz w:val="24"/>
          <w:szCs w:val="24"/>
        </w:rPr>
        <w:t xml:space="preserve"> rain forest. </w:t>
      </w:r>
      <w:proofErr w:type="spellStart"/>
      <w:r w:rsidR="00AF1AE6" w:rsidRPr="00D9231D">
        <w:rPr>
          <w:rFonts w:ascii="Times New Roman" w:eastAsia="Times New Roman" w:hAnsi="Times New Roman" w:cs="Times New Roman"/>
          <w:bCs/>
          <w:sz w:val="24"/>
          <w:szCs w:val="24"/>
        </w:rPr>
        <w:t>EcoHealth</w:t>
      </w:r>
      <w:proofErr w:type="spellEnd"/>
      <w:r>
        <w:rPr>
          <w:rFonts w:ascii="Times New Roman" w:eastAsia="Times New Roman" w:hAnsi="Times New Roman" w:cs="Times New Roman"/>
          <w:sz w:val="24"/>
          <w:szCs w:val="24"/>
        </w:rPr>
        <w:t>.</w:t>
      </w:r>
      <w:r w:rsidR="00AF1AE6">
        <w:rPr>
          <w:rFonts w:ascii="Times New Roman" w:eastAsia="Times New Roman" w:hAnsi="Times New Roman" w:cs="Times New Roman"/>
          <w:sz w:val="24"/>
          <w:szCs w:val="24"/>
        </w:rPr>
        <w:t xml:space="preserve"> 3</w:t>
      </w:r>
      <w:r>
        <w:rPr>
          <w:rFonts w:ascii="Times New Roman" w:eastAsia="Times New Roman" w:hAnsi="Times New Roman" w:cs="Times New Roman"/>
          <w:sz w:val="24"/>
          <w:szCs w:val="24"/>
        </w:rPr>
        <w:t>(</w:t>
      </w:r>
      <w:r w:rsidR="00AF1AE6">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AF1AE6">
        <w:rPr>
          <w:rFonts w:ascii="Times New Roman" w:eastAsia="Times New Roman" w:hAnsi="Times New Roman" w:cs="Times New Roman"/>
          <w:sz w:val="24"/>
          <w:szCs w:val="24"/>
        </w:rPr>
        <w:t>41</w:t>
      </w:r>
      <w:r w:rsidR="00257EA7">
        <w:rPr>
          <w:rFonts w:ascii="Times New Roman" w:eastAsia="Times New Roman" w:hAnsi="Times New Roman" w:cs="Times New Roman"/>
          <w:sz w:val="24"/>
          <w:szCs w:val="24"/>
        </w:rPr>
        <w:t>–</w:t>
      </w:r>
      <w:r w:rsidR="00AF1AE6">
        <w:rPr>
          <w:rFonts w:ascii="Times New Roman" w:eastAsia="Times New Roman" w:hAnsi="Times New Roman" w:cs="Times New Roman"/>
          <w:sz w:val="24"/>
          <w:szCs w:val="24"/>
        </w:rPr>
        <w:t>48</w:t>
      </w:r>
      <w:r w:rsidR="00AF1AE6">
        <w:rPr>
          <w:rFonts w:ascii="Times New Roman" w:eastAsia="Times New Roman" w:hAnsi="Times New Roman" w:cs="Times New Roman"/>
          <w:b/>
          <w:sz w:val="24"/>
          <w:szCs w:val="24"/>
        </w:rPr>
        <w:t xml:space="preserve"> </w:t>
      </w:r>
    </w:p>
    <w:p w14:paraId="5FE49371" w14:textId="50DE5098" w:rsidR="00A16414" w:rsidRDefault="00A16414">
      <w:pPr>
        <w:pBdr>
          <w:top w:val="nil"/>
          <w:left w:val="nil"/>
          <w:bottom w:val="nil"/>
          <w:right w:val="nil"/>
          <w:between w:val="nil"/>
        </w:pBdr>
        <w:rPr>
          <w:rFonts w:ascii="Times New Roman" w:eastAsia="Times New Roman" w:hAnsi="Times New Roman" w:cs="Times New Roman"/>
          <w:sz w:val="24"/>
          <w:szCs w:val="24"/>
        </w:rPr>
      </w:pPr>
    </w:p>
    <w:p w14:paraId="5EF94AA3" w14:textId="20F820F3" w:rsidR="00A16414" w:rsidRDefault="00CA0900">
      <w:pPr>
        <w:pBdr>
          <w:top w:val="nil"/>
          <w:left w:val="nil"/>
          <w:bottom w:val="nil"/>
          <w:right w:val="nil"/>
          <w:between w:val="nil"/>
        </w:pBdr>
        <w:spacing w:before="1"/>
        <w:ind w:right="30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Cassin MH</w:t>
      </w:r>
      <w:r w:rsidR="00AF1AE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2011. </w:t>
      </w:r>
      <w:r w:rsidR="00AF1AE6">
        <w:rPr>
          <w:rFonts w:ascii="Times New Roman" w:eastAsia="Times New Roman" w:hAnsi="Times New Roman" w:cs="Times New Roman"/>
          <w:color w:val="000000"/>
          <w:sz w:val="24"/>
          <w:szCs w:val="24"/>
        </w:rPr>
        <w:t xml:space="preserve">Ranking threats using species distribution models in the IUCN Red List assessment process. </w:t>
      </w:r>
      <w:r w:rsidR="00AF1AE6" w:rsidRPr="00CA0900">
        <w:rPr>
          <w:rFonts w:ascii="Times New Roman" w:eastAsia="Times New Roman" w:hAnsi="Times New Roman" w:cs="Times New Roman"/>
          <w:bCs/>
          <w:color w:val="000000"/>
          <w:sz w:val="24"/>
          <w:szCs w:val="24"/>
        </w:rPr>
        <w:t>Biodiversity and Conservation</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20</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3689</w:t>
      </w:r>
      <w:r w:rsidR="00257EA7">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3692 </w:t>
      </w:r>
    </w:p>
    <w:p w14:paraId="1CB14155" w14:textId="77777777" w:rsidR="00A16414" w:rsidRDefault="00A16414">
      <w:pPr>
        <w:pBdr>
          <w:top w:val="nil"/>
          <w:left w:val="nil"/>
          <w:bottom w:val="nil"/>
          <w:right w:val="nil"/>
          <w:between w:val="nil"/>
        </w:pBdr>
        <w:spacing w:before="1"/>
        <w:ind w:left="200" w:right="305"/>
        <w:rPr>
          <w:rFonts w:ascii="Times New Roman" w:eastAsia="Times New Roman" w:hAnsi="Times New Roman" w:cs="Times New Roman"/>
          <w:color w:val="000000"/>
          <w:sz w:val="24"/>
          <w:szCs w:val="24"/>
        </w:rPr>
      </w:pPr>
    </w:p>
    <w:p w14:paraId="572425DB" w14:textId="027366FF" w:rsidR="00A16414" w:rsidRDefault="008C456B">
      <w:pPr>
        <w:pBdr>
          <w:top w:val="nil"/>
          <w:left w:val="nil"/>
          <w:bottom w:val="nil"/>
          <w:right w:val="nil"/>
          <w:between w:val="nil"/>
        </w:pBdr>
        <w:spacing w:before="1"/>
        <w:ind w:right="305"/>
        <w:rPr>
          <w:rFonts w:ascii="Times New Roman" w:eastAsia="Times New Roman" w:hAnsi="Times New Roman" w:cs="Times New Roman"/>
          <w:color w:val="000000"/>
          <w:sz w:val="24"/>
          <w:szCs w:val="24"/>
        </w:rPr>
      </w:pPr>
      <w:r w:rsidRPr="00B957B3">
        <w:rPr>
          <w:rFonts w:ascii="Times New Roman" w:eastAsia="Times New Roman" w:hAnsi="Times New Roman" w:cs="Times New Roman"/>
          <w:color w:val="000000"/>
          <w:sz w:val="24"/>
          <w:szCs w:val="24"/>
        </w:rPr>
        <w:t xml:space="preserve">Castro DF, Rodrigues J, Borges-Leite M, Lima D, </w:t>
      </w:r>
      <w:proofErr w:type="spellStart"/>
      <w:r w:rsidR="00AA289B" w:rsidRPr="00B957B3">
        <w:rPr>
          <w:rFonts w:ascii="Times New Roman" w:eastAsia="Times New Roman" w:hAnsi="Times New Roman" w:cs="Times New Roman"/>
          <w:color w:val="000000"/>
          <w:sz w:val="24"/>
          <w:szCs w:val="24"/>
        </w:rPr>
        <w:t>Nojosa</w:t>
      </w:r>
      <w:proofErr w:type="spellEnd"/>
      <w:r w:rsidR="00AA289B" w:rsidRPr="00B957B3">
        <w:rPr>
          <w:rFonts w:ascii="Times New Roman" w:eastAsia="Times New Roman" w:hAnsi="Times New Roman" w:cs="Times New Roman"/>
          <w:color w:val="000000"/>
          <w:sz w:val="24"/>
          <w:szCs w:val="24"/>
        </w:rPr>
        <w:t xml:space="preserve"> D</w:t>
      </w:r>
      <w:r w:rsidR="00AF1AE6" w:rsidRPr="00B957B3">
        <w:rPr>
          <w:rFonts w:ascii="Times New Roman" w:eastAsia="Times New Roman" w:hAnsi="Times New Roman" w:cs="Times New Roman"/>
          <w:color w:val="000000"/>
          <w:sz w:val="24"/>
          <w:szCs w:val="24"/>
        </w:rPr>
        <w:t xml:space="preserve">. </w:t>
      </w:r>
      <w:r w:rsidR="00AA289B" w:rsidRPr="00B957B3">
        <w:rPr>
          <w:rFonts w:ascii="Times New Roman" w:eastAsia="Times New Roman" w:hAnsi="Times New Roman" w:cs="Times New Roman"/>
          <w:color w:val="000000"/>
          <w:sz w:val="24"/>
          <w:szCs w:val="24"/>
        </w:rPr>
        <w:t xml:space="preserve">2019. </w:t>
      </w:r>
      <w:r w:rsidR="00AF1AE6">
        <w:rPr>
          <w:rFonts w:ascii="Times New Roman" w:eastAsia="Times New Roman" w:hAnsi="Times New Roman" w:cs="Times New Roman"/>
          <w:color w:val="000000"/>
          <w:sz w:val="24"/>
          <w:szCs w:val="24"/>
        </w:rPr>
        <w:t xml:space="preserve">Anuran diversity indicates that Caatinga </w:t>
      </w:r>
      <w:proofErr w:type="spellStart"/>
      <w:r w:rsidR="00AF1AE6">
        <w:rPr>
          <w:rFonts w:ascii="Times New Roman" w:eastAsia="Times New Roman" w:hAnsi="Times New Roman" w:cs="Times New Roman"/>
          <w:color w:val="000000"/>
          <w:sz w:val="24"/>
          <w:szCs w:val="24"/>
        </w:rPr>
        <w:t>relictual</w:t>
      </w:r>
      <w:proofErr w:type="spellEnd"/>
      <w:r w:rsidR="00AF1AE6">
        <w:rPr>
          <w:rFonts w:ascii="Times New Roman" w:eastAsia="Times New Roman" w:hAnsi="Times New Roman" w:cs="Times New Roman"/>
          <w:color w:val="000000"/>
          <w:sz w:val="24"/>
          <w:szCs w:val="24"/>
        </w:rPr>
        <w:t xml:space="preserve"> Neotropical forests are more related to the Atlantic Forest than to the Amazon. </w:t>
      </w:r>
      <w:r w:rsidR="00AF1AE6" w:rsidRPr="00AA289B">
        <w:rPr>
          <w:rFonts w:ascii="Times New Roman" w:eastAsia="Times New Roman" w:hAnsi="Times New Roman" w:cs="Times New Roman"/>
          <w:bCs/>
          <w:color w:val="000000"/>
          <w:sz w:val="24"/>
          <w:szCs w:val="24"/>
        </w:rPr>
        <w:t>Biodiversity and Conservation</w:t>
      </w:r>
      <w:r w:rsidR="00AA289B">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6</w:t>
      </w:r>
      <w:r w:rsidR="00AA289B">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e6208</w:t>
      </w:r>
    </w:p>
    <w:p w14:paraId="20CD2371"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78D57A91" w14:textId="41545BB8" w:rsidR="00A16414" w:rsidRDefault="004B41C0">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Colombo AF, Joly C</w:t>
      </w:r>
      <w:r w:rsidR="00AF1AE6">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 xml:space="preserve">2010. </w:t>
      </w:r>
      <w:r w:rsidR="00AF1AE6">
        <w:rPr>
          <w:rFonts w:ascii="Times New Roman" w:eastAsia="Times New Roman" w:hAnsi="Times New Roman" w:cs="Times New Roman"/>
          <w:color w:val="000000"/>
          <w:sz w:val="24"/>
          <w:szCs w:val="24"/>
        </w:rPr>
        <w:t xml:space="preserve">Brazilian Atlantic Forest lato sensu: the most ancient Brazilian forest, and a biodiversity hotspot, is highly threatened by climate change. </w:t>
      </w:r>
      <w:r w:rsidR="00AF1AE6" w:rsidRPr="00337A88">
        <w:rPr>
          <w:rFonts w:ascii="Times New Roman" w:eastAsia="Times New Roman" w:hAnsi="Times New Roman" w:cs="Times New Roman"/>
          <w:bCs/>
          <w:color w:val="000000"/>
          <w:sz w:val="24"/>
          <w:szCs w:val="24"/>
        </w:rPr>
        <w:t>Braz. J. Biol</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70</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697</w:t>
      </w:r>
      <w:r w:rsidR="00257EA7">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708</w:t>
      </w:r>
    </w:p>
    <w:p w14:paraId="30CC08AF"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1E75ECBB" w14:textId="05A009E0" w:rsidR="00A16414" w:rsidRPr="00B957B3" w:rsidRDefault="004B41C0">
      <w:pPr>
        <w:pBdr>
          <w:top w:val="nil"/>
          <w:left w:val="nil"/>
          <w:bottom w:val="nil"/>
          <w:right w:val="nil"/>
          <w:between w:val="nil"/>
        </w:pBdr>
        <w:ind w:right="200"/>
        <w:rPr>
          <w:rFonts w:ascii="Times New Roman" w:eastAsia="Times New Roman" w:hAnsi="Times New Roman" w:cs="Times New Roman"/>
          <w:color w:val="000000"/>
          <w:sz w:val="24"/>
          <w:szCs w:val="24"/>
          <w:lang w:val="pt-BR"/>
        </w:rPr>
      </w:pPr>
      <w:r>
        <w:rPr>
          <w:rFonts w:ascii="Times New Roman" w:eastAsia="Times New Roman" w:hAnsi="Times New Roman" w:cs="Times New Roman"/>
          <w:color w:val="000000"/>
          <w:sz w:val="24"/>
          <w:szCs w:val="24"/>
        </w:rPr>
        <w:t>Costa</w:t>
      </w:r>
      <w:r w:rsidR="00AF1AE6">
        <w:rPr>
          <w:rFonts w:ascii="Times New Roman" w:eastAsia="Times New Roman" w:hAnsi="Times New Roman" w:cs="Times New Roman"/>
          <w:color w:val="000000"/>
          <w:sz w:val="24"/>
          <w:szCs w:val="24"/>
        </w:rPr>
        <w:t xml:space="preserve"> LP. </w:t>
      </w:r>
      <w:r>
        <w:rPr>
          <w:rFonts w:ascii="Times New Roman" w:eastAsia="Times New Roman" w:hAnsi="Times New Roman" w:cs="Times New Roman"/>
          <w:color w:val="000000"/>
          <w:sz w:val="24"/>
          <w:szCs w:val="24"/>
        </w:rPr>
        <w:t xml:space="preserve">2003. </w:t>
      </w:r>
      <w:r w:rsidR="00AF1AE6">
        <w:rPr>
          <w:rFonts w:ascii="Times New Roman" w:eastAsia="Times New Roman" w:hAnsi="Times New Roman" w:cs="Times New Roman"/>
          <w:color w:val="000000"/>
          <w:sz w:val="24"/>
          <w:szCs w:val="24"/>
        </w:rPr>
        <w:t xml:space="preserve">The historical bridge between the Amazon and the Atlantic Forest of Brazil: a study of molecular phylogeography with small mammals. </w:t>
      </w:r>
      <w:proofErr w:type="spellStart"/>
      <w:r w:rsidR="00AF1AE6" w:rsidRPr="00B957B3">
        <w:rPr>
          <w:rFonts w:ascii="Times New Roman" w:eastAsia="Times New Roman" w:hAnsi="Times New Roman" w:cs="Times New Roman"/>
          <w:bCs/>
          <w:color w:val="000000"/>
          <w:sz w:val="24"/>
          <w:szCs w:val="24"/>
          <w:lang w:val="pt-BR"/>
        </w:rPr>
        <w:t>Journal</w:t>
      </w:r>
      <w:proofErr w:type="spellEnd"/>
      <w:r w:rsidR="00AF1AE6" w:rsidRPr="00B957B3">
        <w:rPr>
          <w:rFonts w:ascii="Times New Roman" w:eastAsia="Times New Roman" w:hAnsi="Times New Roman" w:cs="Times New Roman"/>
          <w:bCs/>
          <w:color w:val="000000"/>
          <w:sz w:val="24"/>
          <w:szCs w:val="24"/>
          <w:lang w:val="pt-BR"/>
        </w:rPr>
        <w:t xml:space="preserve"> </w:t>
      </w:r>
      <w:r w:rsidRPr="00B957B3">
        <w:rPr>
          <w:rFonts w:ascii="Times New Roman" w:eastAsia="Times New Roman" w:hAnsi="Times New Roman" w:cs="Times New Roman"/>
          <w:bCs/>
          <w:color w:val="000000"/>
          <w:sz w:val="24"/>
          <w:szCs w:val="24"/>
          <w:lang w:val="pt-BR"/>
        </w:rPr>
        <w:t xml:space="preserve">Of </w:t>
      </w:r>
      <w:proofErr w:type="spellStart"/>
      <w:r w:rsidR="00AF1AE6" w:rsidRPr="00B957B3">
        <w:rPr>
          <w:rFonts w:ascii="Times New Roman" w:eastAsia="Times New Roman" w:hAnsi="Times New Roman" w:cs="Times New Roman"/>
          <w:bCs/>
          <w:color w:val="000000"/>
          <w:sz w:val="24"/>
          <w:szCs w:val="24"/>
          <w:lang w:val="pt-BR"/>
        </w:rPr>
        <w:t>Biogeography</w:t>
      </w:r>
      <w:proofErr w:type="spellEnd"/>
      <w:r w:rsidRPr="00B957B3">
        <w:rPr>
          <w:rFonts w:ascii="Times New Roman" w:eastAsia="Times New Roman" w:hAnsi="Times New Roman" w:cs="Times New Roman"/>
          <w:color w:val="000000"/>
          <w:sz w:val="24"/>
          <w:szCs w:val="24"/>
          <w:lang w:val="pt-BR"/>
        </w:rPr>
        <w:t>.</w:t>
      </w:r>
      <w:r w:rsidR="00AF1AE6" w:rsidRPr="00B957B3">
        <w:rPr>
          <w:rFonts w:ascii="Times New Roman" w:eastAsia="Times New Roman" w:hAnsi="Times New Roman" w:cs="Times New Roman"/>
          <w:color w:val="000000"/>
          <w:sz w:val="24"/>
          <w:szCs w:val="24"/>
          <w:lang w:val="pt-BR"/>
        </w:rPr>
        <w:t xml:space="preserve"> 30</w:t>
      </w:r>
      <w:r w:rsidRPr="00B957B3">
        <w:rPr>
          <w:rFonts w:ascii="Times New Roman" w:eastAsia="Times New Roman" w:hAnsi="Times New Roman" w:cs="Times New Roman"/>
          <w:color w:val="000000"/>
          <w:sz w:val="24"/>
          <w:szCs w:val="24"/>
          <w:lang w:val="pt-BR"/>
        </w:rPr>
        <w:t>(</w:t>
      </w:r>
      <w:r w:rsidR="00AF1AE6" w:rsidRPr="00B957B3">
        <w:rPr>
          <w:rFonts w:ascii="Times New Roman" w:eastAsia="Times New Roman" w:hAnsi="Times New Roman" w:cs="Times New Roman"/>
          <w:color w:val="000000"/>
          <w:sz w:val="24"/>
          <w:szCs w:val="24"/>
          <w:lang w:val="pt-BR"/>
        </w:rPr>
        <w:t>1</w:t>
      </w:r>
      <w:r w:rsidRPr="00B957B3">
        <w:rPr>
          <w:rFonts w:ascii="Times New Roman" w:eastAsia="Times New Roman" w:hAnsi="Times New Roman" w:cs="Times New Roman"/>
          <w:color w:val="000000"/>
          <w:sz w:val="24"/>
          <w:szCs w:val="24"/>
          <w:lang w:val="pt-BR"/>
        </w:rPr>
        <w:t>):</w:t>
      </w:r>
      <w:r w:rsidR="00AF1AE6" w:rsidRPr="00B957B3">
        <w:rPr>
          <w:rFonts w:ascii="Times New Roman" w:eastAsia="Times New Roman" w:hAnsi="Times New Roman" w:cs="Times New Roman"/>
          <w:color w:val="000000"/>
          <w:sz w:val="24"/>
          <w:szCs w:val="24"/>
          <w:lang w:val="pt-BR"/>
        </w:rPr>
        <w:t xml:space="preserve"> 71</w:t>
      </w:r>
      <w:r w:rsidR="00257EA7">
        <w:rPr>
          <w:rFonts w:ascii="Times New Roman" w:eastAsia="Times New Roman" w:hAnsi="Times New Roman" w:cs="Times New Roman"/>
          <w:color w:val="000000"/>
          <w:sz w:val="24"/>
          <w:szCs w:val="24"/>
          <w:lang w:val="pt-BR"/>
        </w:rPr>
        <w:t>–</w:t>
      </w:r>
      <w:r w:rsidR="00AF1AE6" w:rsidRPr="00B957B3">
        <w:rPr>
          <w:rFonts w:ascii="Times New Roman" w:eastAsia="Times New Roman" w:hAnsi="Times New Roman" w:cs="Times New Roman"/>
          <w:color w:val="000000"/>
          <w:sz w:val="24"/>
          <w:szCs w:val="24"/>
          <w:lang w:val="pt-BR"/>
        </w:rPr>
        <w:t>86</w:t>
      </w:r>
    </w:p>
    <w:p w14:paraId="2D077C87" w14:textId="77777777" w:rsidR="00A16414" w:rsidRPr="00B957B3" w:rsidRDefault="00A16414">
      <w:pPr>
        <w:pBdr>
          <w:top w:val="nil"/>
          <w:left w:val="nil"/>
          <w:bottom w:val="nil"/>
          <w:right w:val="nil"/>
          <w:between w:val="nil"/>
        </w:pBdr>
        <w:rPr>
          <w:rFonts w:ascii="Times New Roman" w:eastAsia="Times New Roman" w:hAnsi="Times New Roman" w:cs="Times New Roman"/>
          <w:color w:val="000000"/>
          <w:sz w:val="24"/>
          <w:szCs w:val="24"/>
          <w:lang w:val="pt-BR"/>
        </w:rPr>
      </w:pPr>
    </w:p>
    <w:p w14:paraId="13412289" w14:textId="0C4B10DC" w:rsidR="00A16414" w:rsidRPr="00782F54" w:rsidRDefault="004B41C0">
      <w:pPr>
        <w:ind w:right="200"/>
        <w:rPr>
          <w:rFonts w:ascii="Times New Roman" w:eastAsia="Times New Roman" w:hAnsi="Times New Roman" w:cs="Times New Roman"/>
          <w:sz w:val="24"/>
          <w:szCs w:val="24"/>
          <w:lang w:val="pt-BR"/>
        </w:rPr>
      </w:pPr>
      <w:r w:rsidRPr="004B41C0">
        <w:rPr>
          <w:rFonts w:ascii="Times New Roman" w:eastAsia="Times New Roman" w:hAnsi="Times New Roman" w:cs="Times New Roman"/>
          <w:sz w:val="24"/>
          <w:szCs w:val="24"/>
          <w:lang w:val="pt-BR"/>
        </w:rPr>
        <w:t>Costa</w:t>
      </w:r>
      <w:r w:rsidR="00AF1AE6" w:rsidRPr="004B41C0">
        <w:rPr>
          <w:rFonts w:ascii="Times New Roman" w:eastAsia="Times New Roman" w:hAnsi="Times New Roman" w:cs="Times New Roman"/>
          <w:sz w:val="24"/>
          <w:szCs w:val="24"/>
          <w:lang w:val="pt-BR"/>
        </w:rPr>
        <w:t xml:space="preserve"> SM</w:t>
      </w:r>
      <w:r>
        <w:rPr>
          <w:rFonts w:ascii="Times New Roman" w:eastAsia="Times New Roman" w:hAnsi="Times New Roman" w:cs="Times New Roman"/>
          <w:sz w:val="24"/>
          <w:szCs w:val="24"/>
          <w:lang w:val="pt-BR"/>
        </w:rPr>
        <w:t>,</w:t>
      </w:r>
      <w:r w:rsidR="00AF1AE6" w:rsidRPr="004B41C0">
        <w:rPr>
          <w:rFonts w:ascii="Times New Roman" w:eastAsia="Times New Roman" w:hAnsi="Times New Roman" w:cs="Times New Roman"/>
          <w:sz w:val="24"/>
          <w:szCs w:val="24"/>
          <w:lang w:val="pt-BR"/>
        </w:rPr>
        <w:t xml:space="preserve"> </w:t>
      </w:r>
      <w:r>
        <w:rPr>
          <w:rFonts w:ascii="Times New Roman" w:eastAsia="Times New Roman" w:hAnsi="Times New Roman" w:cs="Times New Roman"/>
          <w:sz w:val="24"/>
          <w:szCs w:val="24"/>
          <w:lang w:val="pt-BR"/>
        </w:rPr>
        <w:t>Dias E</w:t>
      </w:r>
      <w:r w:rsidR="00AF1AE6" w:rsidRPr="004B41C0">
        <w:rPr>
          <w:rFonts w:ascii="Times New Roman" w:eastAsia="Times New Roman" w:hAnsi="Times New Roman" w:cs="Times New Roman"/>
          <w:sz w:val="24"/>
          <w:szCs w:val="24"/>
          <w:lang w:val="pt-BR"/>
        </w:rPr>
        <w:t xml:space="preserve">. </w:t>
      </w:r>
      <w:r>
        <w:rPr>
          <w:rFonts w:ascii="Times New Roman" w:eastAsia="Times New Roman" w:hAnsi="Times New Roman" w:cs="Times New Roman"/>
          <w:sz w:val="24"/>
          <w:szCs w:val="24"/>
          <w:lang w:val="pt-BR"/>
        </w:rPr>
        <w:t xml:space="preserve">2019. </w:t>
      </w:r>
      <w:r w:rsidR="00AF1AE6" w:rsidRPr="00782F54">
        <w:rPr>
          <w:rFonts w:ascii="Times New Roman" w:eastAsia="Times New Roman" w:hAnsi="Times New Roman" w:cs="Times New Roman"/>
          <w:sz w:val="24"/>
          <w:szCs w:val="24"/>
          <w:lang w:val="pt-BR"/>
        </w:rPr>
        <w:t xml:space="preserve">Comportamento territorial, vocalização e biologia reprodutiva de </w:t>
      </w:r>
      <w:r w:rsidR="00AF1AE6" w:rsidRPr="00782F54">
        <w:rPr>
          <w:rFonts w:ascii="Times New Roman" w:eastAsia="Times New Roman" w:hAnsi="Times New Roman" w:cs="Times New Roman"/>
          <w:i/>
          <w:sz w:val="24"/>
          <w:szCs w:val="24"/>
          <w:lang w:val="pt-BR"/>
        </w:rPr>
        <w:t xml:space="preserve">Allobates olfersioides </w:t>
      </w:r>
      <w:r w:rsidR="00AF1AE6" w:rsidRPr="00782F54">
        <w:rPr>
          <w:rFonts w:ascii="Times New Roman" w:eastAsia="Times New Roman" w:hAnsi="Times New Roman" w:cs="Times New Roman"/>
          <w:sz w:val="24"/>
          <w:szCs w:val="24"/>
          <w:lang w:val="pt-BR"/>
        </w:rPr>
        <w:t xml:space="preserve">(Anura: Aromobatidae). </w:t>
      </w:r>
      <w:proofErr w:type="spellStart"/>
      <w:r w:rsidR="00AF1AE6" w:rsidRPr="004B41C0">
        <w:rPr>
          <w:rFonts w:ascii="Times New Roman" w:eastAsia="Times New Roman" w:hAnsi="Times New Roman" w:cs="Times New Roman"/>
          <w:bCs/>
          <w:sz w:val="24"/>
          <w:szCs w:val="24"/>
          <w:lang w:val="pt-BR"/>
        </w:rPr>
        <w:t>Iheringia</w:t>
      </w:r>
      <w:proofErr w:type="spellEnd"/>
      <w:r w:rsidR="00AF1AE6" w:rsidRPr="004B41C0">
        <w:rPr>
          <w:rFonts w:ascii="Times New Roman" w:eastAsia="Times New Roman" w:hAnsi="Times New Roman" w:cs="Times New Roman"/>
          <w:bCs/>
          <w:sz w:val="24"/>
          <w:szCs w:val="24"/>
          <w:lang w:val="pt-BR"/>
        </w:rPr>
        <w:t>, Série Zoologia</w:t>
      </w:r>
      <w:r>
        <w:rPr>
          <w:rFonts w:ascii="Times New Roman" w:eastAsia="Times New Roman" w:hAnsi="Times New Roman" w:cs="Times New Roman"/>
          <w:sz w:val="24"/>
          <w:szCs w:val="24"/>
          <w:lang w:val="pt-BR"/>
        </w:rPr>
        <w:t>.</w:t>
      </w:r>
      <w:r w:rsidR="00AF1AE6" w:rsidRPr="00782F54">
        <w:rPr>
          <w:rFonts w:ascii="Times New Roman" w:eastAsia="Times New Roman" w:hAnsi="Times New Roman" w:cs="Times New Roman"/>
          <w:sz w:val="24"/>
          <w:szCs w:val="24"/>
          <w:lang w:val="pt-BR"/>
        </w:rPr>
        <w:t xml:space="preserve"> 109</w:t>
      </w:r>
      <w:r>
        <w:rPr>
          <w:rFonts w:ascii="Times New Roman" w:eastAsia="Times New Roman" w:hAnsi="Times New Roman" w:cs="Times New Roman"/>
          <w:sz w:val="24"/>
          <w:szCs w:val="24"/>
          <w:lang w:val="pt-BR"/>
        </w:rPr>
        <w:t>:</w:t>
      </w:r>
      <w:r w:rsidR="00AF1AE6" w:rsidRPr="00782F54">
        <w:rPr>
          <w:rFonts w:ascii="Times New Roman" w:eastAsia="Times New Roman" w:hAnsi="Times New Roman" w:cs="Times New Roman"/>
          <w:sz w:val="24"/>
          <w:szCs w:val="24"/>
          <w:lang w:val="pt-BR"/>
        </w:rPr>
        <w:t xml:space="preserve"> e2019031</w:t>
      </w:r>
    </w:p>
    <w:p w14:paraId="44D68CEE" w14:textId="77777777" w:rsidR="00A16414" w:rsidRPr="00782F54" w:rsidRDefault="00A16414">
      <w:pPr>
        <w:pBdr>
          <w:top w:val="nil"/>
          <w:left w:val="nil"/>
          <w:bottom w:val="nil"/>
          <w:right w:val="nil"/>
          <w:between w:val="nil"/>
        </w:pBdr>
        <w:spacing w:before="11"/>
        <w:rPr>
          <w:rFonts w:ascii="Times New Roman" w:eastAsia="Times New Roman" w:hAnsi="Times New Roman" w:cs="Times New Roman"/>
          <w:color w:val="000000"/>
          <w:sz w:val="24"/>
          <w:szCs w:val="24"/>
          <w:lang w:val="pt-BR"/>
        </w:rPr>
      </w:pPr>
    </w:p>
    <w:p w14:paraId="5BCD9779" w14:textId="2EDEA098" w:rsidR="00A16414" w:rsidRDefault="004B41C0" w:rsidP="004B41C0">
      <w:pPr>
        <w:pBdr>
          <w:top w:val="nil"/>
          <w:left w:val="nil"/>
          <w:bottom w:val="nil"/>
          <w:right w:val="nil"/>
          <w:between w:val="nil"/>
        </w:pBdr>
        <w:ind w:right="53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pt-BR"/>
        </w:rPr>
        <w:t xml:space="preserve">da </w:t>
      </w:r>
      <w:r w:rsidRPr="004B41C0">
        <w:rPr>
          <w:rFonts w:ascii="Times New Roman" w:eastAsia="Times New Roman" w:hAnsi="Times New Roman" w:cs="Times New Roman"/>
          <w:color w:val="000000"/>
          <w:sz w:val="24"/>
          <w:szCs w:val="24"/>
          <w:lang w:val="pt-BR"/>
        </w:rPr>
        <w:t>Silva</w:t>
      </w:r>
      <w:r w:rsidR="00AF1AE6" w:rsidRPr="004B41C0">
        <w:rPr>
          <w:rFonts w:ascii="Times New Roman" w:eastAsia="Times New Roman" w:hAnsi="Times New Roman" w:cs="Times New Roman"/>
          <w:color w:val="000000"/>
          <w:sz w:val="24"/>
          <w:szCs w:val="24"/>
          <w:lang w:val="pt-BR"/>
        </w:rPr>
        <w:t xml:space="preserve"> FP</w:t>
      </w:r>
      <w:r>
        <w:rPr>
          <w:rFonts w:ascii="Times New Roman" w:eastAsia="Times New Roman" w:hAnsi="Times New Roman" w:cs="Times New Roman"/>
          <w:color w:val="000000"/>
          <w:sz w:val="24"/>
          <w:szCs w:val="24"/>
          <w:lang w:val="pt-BR"/>
        </w:rPr>
        <w:t>,</w:t>
      </w:r>
      <w:r w:rsidR="00AF1AE6" w:rsidRPr="004B41C0">
        <w:rPr>
          <w:rFonts w:ascii="Times New Roman" w:eastAsia="Times New Roman" w:hAnsi="Times New Roman" w:cs="Times New Roman"/>
          <w:color w:val="000000"/>
          <w:sz w:val="24"/>
          <w:szCs w:val="24"/>
          <w:lang w:val="pt-BR"/>
        </w:rPr>
        <w:t xml:space="preserve"> </w:t>
      </w:r>
      <w:r w:rsidRPr="004B41C0">
        <w:rPr>
          <w:rFonts w:ascii="Times New Roman" w:eastAsia="Times New Roman" w:hAnsi="Times New Roman" w:cs="Times New Roman"/>
          <w:color w:val="000000"/>
          <w:sz w:val="24"/>
          <w:szCs w:val="24"/>
          <w:lang w:val="pt-BR"/>
        </w:rPr>
        <w:t>Fernandes-Ferreira H, Montes M, da Silva L</w:t>
      </w:r>
      <w:r>
        <w:rPr>
          <w:rFonts w:ascii="Times New Roman" w:eastAsia="Times New Roman" w:hAnsi="Times New Roman" w:cs="Times New Roman"/>
          <w:color w:val="000000"/>
          <w:sz w:val="24"/>
          <w:szCs w:val="24"/>
          <w:lang w:val="pt-BR"/>
        </w:rPr>
        <w:t>.</w:t>
      </w:r>
      <w:r w:rsidRPr="004B41C0">
        <w:rPr>
          <w:rFonts w:ascii="Times New Roman" w:eastAsia="Times New Roman" w:hAnsi="Times New Roman" w:cs="Times New Roman"/>
          <w:color w:val="000000"/>
          <w:sz w:val="24"/>
          <w:szCs w:val="24"/>
          <w:lang w:val="pt-BR"/>
        </w:rPr>
        <w:t xml:space="preserve"> 2020</w:t>
      </w:r>
      <w:r w:rsidR="00AF1AE6" w:rsidRPr="004B41C0">
        <w:rPr>
          <w:rFonts w:ascii="Times New Roman" w:eastAsia="Times New Roman" w:hAnsi="Times New Roman" w:cs="Times New Roman"/>
          <w:color w:val="000000"/>
          <w:sz w:val="24"/>
          <w:szCs w:val="24"/>
          <w:lang w:val="pt-BR"/>
        </w:rPr>
        <w:t xml:space="preserve">. </w:t>
      </w:r>
      <w:r w:rsidR="00AF1AE6" w:rsidRPr="00B957B3">
        <w:rPr>
          <w:rFonts w:ascii="Times New Roman" w:eastAsia="Times New Roman" w:hAnsi="Times New Roman" w:cs="Times New Roman"/>
          <w:color w:val="000000"/>
          <w:sz w:val="24"/>
          <w:szCs w:val="24"/>
        </w:rPr>
        <w:t xml:space="preserve">Distribution modeling applied to deficient data species assessment: A case study with </w:t>
      </w:r>
      <w:proofErr w:type="spellStart"/>
      <w:r w:rsidR="00AF1AE6" w:rsidRPr="00B957B3">
        <w:rPr>
          <w:rFonts w:ascii="Times New Roman" w:eastAsia="Times New Roman" w:hAnsi="Times New Roman" w:cs="Times New Roman"/>
          <w:color w:val="000000"/>
          <w:sz w:val="24"/>
          <w:szCs w:val="24"/>
        </w:rPr>
        <w:t>Pithecopus</w:t>
      </w:r>
      <w:proofErr w:type="spellEnd"/>
      <w:r w:rsidR="00AF1AE6" w:rsidRPr="00B957B3">
        <w:rPr>
          <w:rFonts w:ascii="Times New Roman" w:eastAsia="Times New Roman" w:hAnsi="Times New Roman" w:cs="Times New Roman"/>
          <w:color w:val="000000"/>
          <w:sz w:val="24"/>
          <w:szCs w:val="24"/>
        </w:rPr>
        <w:t xml:space="preserve"> </w:t>
      </w:r>
      <w:proofErr w:type="spellStart"/>
      <w:r w:rsidR="00AF1AE6" w:rsidRPr="00B957B3">
        <w:rPr>
          <w:rFonts w:ascii="Times New Roman" w:eastAsia="Times New Roman" w:hAnsi="Times New Roman" w:cs="Times New Roman"/>
          <w:color w:val="000000"/>
          <w:sz w:val="24"/>
          <w:szCs w:val="24"/>
        </w:rPr>
        <w:t>nordestinus</w:t>
      </w:r>
      <w:proofErr w:type="spellEnd"/>
      <w:r w:rsidR="00AF1AE6" w:rsidRPr="00B957B3">
        <w:rPr>
          <w:rFonts w:ascii="Times New Roman" w:eastAsia="Times New Roman" w:hAnsi="Times New Roman" w:cs="Times New Roman"/>
          <w:color w:val="000000"/>
          <w:sz w:val="24"/>
          <w:szCs w:val="24"/>
        </w:rPr>
        <w:t xml:space="preserve"> (Anura, </w:t>
      </w:r>
      <w:proofErr w:type="spellStart"/>
      <w:r w:rsidR="00AF1AE6" w:rsidRPr="00B957B3">
        <w:rPr>
          <w:rFonts w:ascii="Times New Roman" w:eastAsia="Times New Roman" w:hAnsi="Times New Roman" w:cs="Times New Roman"/>
          <w:color w:val="000000"/>
          <w:sz w:val="24"/>
          <w:szCs w:val="24"/>
        </w:rPr>
        <w:t>Phyllomedusidae</w:t>
      </w:r>
      <w:proofErr w:type="spellEnd"/>
      <w:r w:rsidR="00AF1AE6" w:rsidRPr="00B957B3">
        <w:rPr>
          <w:rFonts w:ascii="Times New Roman" w:eastAsia="Times New Roman" w:hAnsi="Times New Roman" w:cs="Times New Roman"/>
          <w:color w:val="000000"/>
          <w:sz w:val="24"/>
          <w:szCs w:val="24"/>
        </w:rPr>
        <w:t xml:space="preserve">). </w:t>
      </w:r>
      <w:r w:rsidR="00AF1AE6" w:rsidRPr="004B41C0">
        <w:rPr>
          <w:rFonts w:ascii="Times New Roman" w:eastAsia="Times New Roman" w:hAnsi="Times New Roman" w:cs="Times New Roman"/>
          <w:bCs/>
          <w:color w:val="000000"/>
          <w:sz w:val="24"/>
          <w:szCs w:val="24"/>
        </w:rPr>
        <w:t>Neotropical Biology and Conservation</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15</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165</w:t>
      </w:r>
      <w:r w:rsidR="00257EA7">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175</w:t>
      </w:r>
    </w:p>
    <w:p w14:paraId="7938DDE9"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15A63580" w14:textId="083F2B5E" w:rsidR="00A16414" w:rsidRDefault="005864D3">
      <w:pPr>
        <w:pBdr>
          <w:top w:val="nil"/>
          <w:left w:val="nil"/>
          <w:bottom w:val="nil"/>
          <w:right w:val="nil"/>
          <w:between w:val="nil"/>
        </w:pBdr>
        <w:ind w:right="215"/>
        <w:rPr>
          <w:rFonts w:ascii="Times New Roman" w:eastAsia="Times New Roman" w:hAnsi="Times New Roman" w:cs="Times New Roman"/>
          <w:color w:val="000000"/>
          <w:sz w:val="24"/>
          <w:szCs w:val="24"/>
        </w:rPr>
      </w:pPr>
      <w:r w:rsidRPr="00B957B3">
        <w:rPr>
          <w:rFonts w:ascii="Times New Roman" w:eastAsia="Times New Roman" w:hAnsi="Times New Roman" w:cs="Times New Roman"/>
          <w:color w:val="000000"/>
          <w:sz w:val="24"/>
          <w:szCs w:val="24"/>
        </w:rPr>
        <w:t xml:space="preserve">Dias IB, Mira-Mendes C, Solé M. 2014. </w:t>
      </w:r>
      <w:r w:rsidR="00AF1AE6">
        <w:rPr>
          <w:rFonts w:ascii="Times New Roman" w:eastAsia="Times New Roman" w:hAnsi="Times New Roman" w:cs="Times New Roman"/>
          <w:color w:val="000000"/>
          <w:sz w:val="24"/>
          <w:szCs w:val="24"/>
        </w:rPr>
        <w:t xml:space="preserve">Rapid inventory of herpetofauna at the APA (Environmental Protection Area) of the Lagoa </w:t>
      </w:r>
      <w:proofErr w:type="spellStart"/>
      <w:r w:rsidR="00AF1AE6">
        <w:rPr>
          <w:rFonts w:ascii="Times New Roman" w:eastAsia="Times New Roman" w:hAnsi="Times New Roman" w:cs="Times New Roman"/>
          <w:color w:val="000000"/>
          <w:sz w:val="24"/>
          <w:szCs w:val="24"/>
        </w:rPr>
        <w:t>Encantada</w:t>
      </w:r>
      <w:proofErr w:type="spellEnd"/>
      <w:r w:rsidR="00AF1AE6">
        <w:rPr>
          <w:rFonts w:ascii="Times New Roman" w:eastAsia="Times New Roman" w:hAnsi="Times New Roman" w:cs="Times New Roman"/>
          <w:color w:val="000000"/>
          <w:sz w:val="24"/>
          <w:szCs w:val="24"/>
        </w:rPr>
        <w:t xml:space="preserve"> and Rio Almada, Southern Bahia, Brazil. </w:t>
      </w:r>
      <w:r w:rsidR="00AF1AE6" w:rsidRPr="005864D3">
        <w:rPr>
          <w:rFonts w:ascii="Times New Roman" w:eastAsia="Times New Roman" w:hAnsi="Times New Roman" w:cs="Times New Roman"/>
          <w:bCs/>
          <w:color w:val="000000"/>
          <w:sz w:val="24"/>
          <w:szCs w:val="24"/>
        </w:rPr>
        <w:t>Herpetology Notes</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7</w:t>
      </w:r>
      <w:r>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627</w:t>
      </w:r>
      <w:r w:rsidR="002B3DAE">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637</w:t>
      </w:r>
    </w:p>
    <w:p w14:paraId="245F1ABC"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6F9170B7" w14:textId="6A608199" w:rsidR="00A16414" w:rsidRDefault="00930EAF">
      <w:pPr>
        <w:pBdr>
          <w:top w:val="nil"/>
          <w:left w:val="nil"/>
          <w:bottom w:val="nil"/>
          <w:right w:val="nil"/>
          <w:between w:val="nil"/>
        </w:pBdr>
        <w:ind w:right="2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Dixo M, Metzger JP</w:t>
      </w:r>
      <w:r w:rsidR="00AF1AE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2010. </w:t>
      </w:r>
      <w:r w:rsidR="00AF1AE6">
        <w:rPr>
          <w:rFonts w:ascii="Times New Roman" w:eastAsia="Times New Roman" w:hAnsi="Times New Roman" w:cs="Times New Roman"/>
          <w:color w:val="000000"/>
          <w:sz w:val="24"/>
          <w:szCs w:val="24"/>
        </w:rPr>
        <w:t xml:space="preserve">The matrix-tolerance hypothesis: an empirical test with frogs in the Atlantic Forest. </w:t>
      </w:r>
      <w:r w:rsidR="00AF1AE6" w:rsidRPr="00930EAF">
        <w:rPr>
          <w:rFonts w:ascii="Times New Roman" w:eastAsia="Times New Roman" w:hAnsi="Times New Roman" w:cs="Times New Roman"/>
          <w:bCs/>
          <w:color w:val="000000"/>
          <w:sz w:val="24"/>
          <w:szCs w:val="24"/>
        </w:rPr>
        <w:t>Diversity and Conservation</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19</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3059</w:t>
      </w:r>
      <w:r w:rsidR="00830834">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3071</w:t>
      </w:r>
    </w:p>
    <w:p w14:paraId="399E1531"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009FC442" w14:textId="095B1806" w:rsidR="00A16414" w:rsidRPr="00B957B3" w:rsidRDefault="002268C9" w:rsidP="002268C9">
      <w:pPr>
        <w:pBdr>
          <w:top w:val="nil"/>
          <w:left w:val="nil"/>
          <w:bottom w:val="nil"/>
          <w:right w:val="nil"/>
          <w:between w:val="nil"/>
        </w:pBdr>
        <w:spacing w:before="1"/>
        <w:ind w:right="813"/>
        <w:rPr>
          <w:rFonts w:ascii="Times New Roman" w:eastAsia="Times New Roman" w:hAnsi="Times New Roman" w:cs="Times New Roman"/>
          <w:color w:val="000000"/>
          <w:sz w:val="24"/>
          <w:szCs w:val="24"/>
          <w:lang w:val="pt-BR"/>
        </w:rPr>
      </w:pPr>
      <w:r>
        <w:rPr>
          <w:rFonts w:ascii="Times New Roman" w:eastAsia="Times New Roman" w:hAnsi="Times New Roman" w:cs="Times New Roman"/>
          <w:color w:val="000000"/>
          <w:sz w:val="24"/>
          <w:szCs w:val="24"/>
        </w:rPr>
        <w:t>Dong J</w:t>
      </w:r>
      <w:r w:rsidR="00AF1AE6">
        <w:rPr>
          <w:rFonts w:ascii="Times New Roman" w:eastAsia="Times New Roman" w:hAnsi="Times New Roman" w:cs="Times New Roman"/>
          <w:color w:val="000000"/>
          <w:sz w:val="24"/>
          <w:szCs w:val="24"/>
        </w:rPr>
        <w:t xml:space="preserve"> et al. </w:t>
      </w:r>
      <w:r>
        <w:rPr>
          <w:rFonts w:ascii="Times New Roman" w:eastAsia="Times New Roman" w:hAnsi="Times New Roman" w:cs="Times New Roman"/>
          <w:color w:val="000000"/>
          <w:sz w:val="24"/>
          <w:szCs w:val="24"/>
        </w:rPr>
        <w:t xml:space="preserve">2013. </w:t>
      </w:r>
      <w:r w:rsidR="00AF1AE6">
        <w:rPr>
          <w:rFonts w:ascii="Times New Roman" w:eastAsia="Times New Roman" w:hAnsi="Times New Roman" w:cs="Times New Roman"/>
          <w:color w:val="000000"/>
          <w:sz w:val="24"/>
          <w:szCs w:val="24"/>
        </w:rPr>
        <w:t xml:space="preserve">Mapping deciduous rubber plantations through integration of PALSAR and multi-temporal Landsat imagery. </w:t>
      </w:r>
      <w:r w:rsidR="00AF1AE6" w:rsidRPr="00B957B3">
        <w:rPr>
          <w:rFonts w:ascii="Times New Roman" w:eastAsia="Times New Roman" w:hAnsi="Times New Roman" w:cs="Times New Roman"/>
          <w:bCs/>
          <w:color w:val="000000"/>
          <w:sz w:val="24"/>
          <w:szCs w:val="24"/>
          <w:lang w:val="pt-BR"/>
        </w:rPr>
        <w:t xml:space="preserve">Remote </w:t>
      </w:r>
      <w:proofErr w:type="spellStart"/>
      <w:r w:rsidR="00AF1AE6" w:rsidRPr="00B957B3">
        <w:rPr>
          <w:rFonts w:ascii="Times New Roman" w:eastAsia="Times New Roman" w:hAnsi="Times New Roman" w:cs="Times New Roman"/>
          <w:bCs/>
          <w:color w:val="000000"/>
          <w:sz w:val="24"/>
          <w:szCs w:val="24"/>
          <w:lang w:val="pt-BR"/>
        </w:rPr>
        <w:t>Sensing</w:t>
      </w:r>
      <w:proofErr w:type="spellEnd"/>
      <w:r w:rsidR="00AF1AE6" w:rsidRPr="00B957B3">
        <w:rPr>
          <w:rFonts w:ascii="Times New Roman" w:eastAsia="Times New Roman" w:hAnsi="Times New Roman" w:cs="Times New Roman"/>
          <w:bCs/>
          <w:color w:val="000000"/>
          <w:sz w:val="24"/>
          <w:szCs w:val="24"/>
          <w:lang w:val="pt-BR"/>
        </w:rPr>
        <w:t xml:space="preserve"> Environment</w:t>
      </w:r>
      <w:r w:rsidRPr="00B957B3">
        <w:rPr>
          <w:rFonts w:ascii="Times New Roman" w:eastAsia="Times New Roman" w:hAnsi="Times New Roman" w:cs="Times New Roman"/>
          <w:color w:val="000000"/>
          <w:sz w:val="24"/>
          <w:szCs w:val="24"/>
          <w:lang w:val="pt-BR"/>
        </w:rPr>
        <w:t>.</w:t>
      </w:r>
      <w:r w:rsidR="00AF1AE6" w:rsidRPr="00B957B3">
        <w:rPr>
          <w:rFonts w:ascii="Times New Roman" w:eastAsia="Times New Roman" w:hAnsi="Times New Roman" w:cs="Times New Roman"/>
          <w:color w:val="000000"/>
          <w:sz w:val="24"/>
          <w:szCs w:val="24"/>
          <w:lang w:val="pt-BR"/>
        </w:rPr>
        <w:t xml:space="preserve"> 134</w:t>
      </w:r>
      <w:r w:rsidRPr="00B957B3">
        <w:rPr>
          <w:rFonts w:ascii="Times New Roman" w:eastAsia="Times New Roman" w:hAnsi="Times New Roman" w:cs="Times New Roman"/>
          <w:color w:val="000000"/>
          <w:sz w:val="24"/>
          <w:szCs w:val="24"/>
          <w:lang w:val="pt-BR"/>
        </w:rPr>
        <w:t>:</w:t>
      </w:r>
      <w:r w:rsidR="00AF1AE6" w:rsidRPr="00B957B3">
        <w:rPr>
          <w:rFonts w:ascii="Times New Roman" w:eastAsia="Times New Roman" w:hAnsi="Times New Roman" w:cs="Times New Roman"/>
          <w:color w:val="000000"/>
          <w:sz w:val="24"/>
          <w:szCs w:val="24"/>
          <w:lang w:val="pt-BR"/>
        </w:rPr>
        <w:t xml:space="preserve"> 392</w:t>
      </w:r>
      <w:r w:rsidR="00830834">
        <w:rPr>
          <w:rFonts w:ascii="Times New Roman" w:eastAsia="Times New Roman" w:hAnsi="Times New Roman" w:cs="Times New Roman"/>
          <w:color w:val="000000"/>
          <w:sz w:val="24"/>
          <w:szCs w:val="24"/>
          <w:lang w:val="pt-BR"/>
        </w:rPr>
        <w:t>–</w:t>
      </w:r>
      <w:r w:rsidR="00AF1AE6" w:rsidRPr="00B957B3">
        <w:rPr>
          <w:rFonts w:ascii="Times New Roman" w:eastAsia="Times New Roman" w:hAnsi="Times New Roman" w:cs="Times New Roman"/>
          <w:color w:val="000000"/>
          <w:sz w:val="24"/>
          <w:szCs w:val="24"/>
          <w:lang w:val="pt-BR"/>
        </w:rPr>
        <w:t>402</w:t>
      </w:r>
    </w:p>
    <w:p w14:paraId="0C38C816" w14:textId="77777777" w:rsidR="00A16414" w:rsidRPr="00B957B3" w:rsidRDefault="00A16414">
      <w:pPr>
        <w:pBdr>
          <w:top w:val="nil"/>
          <w:left w:val="nil"/>
          <w:bottom w:val="nil"/>
          <w:right w:val="nil"/>
          <w:between w:val="nil"/>
        </w:pBdr>
        <w:rPr>
          <w:rFonts w:ascii="Times New Roman" w:eastAsia="Times New Roman" w:hAnsi="Times New Roman" w:cs="Times New Roman"/>
          <w:color w:val="000000"/>
          <w:sz w:val="24"/>
          <w:szCs w:val="24"/>
          <w:lang w:val="pt-BR"/>
        </w:rPr>
      </w:pPr>
    </w:p>
    <w:p w14:paraId="796098A1" w14:textId="499367B9" w:rsidR="00A16414" w:rsidRDefault="002268C9">
      <w:pPr>
        <w:pBdr>
          <w:top w:val="nil"/>
          <w:left w:val="nil"/>
          <w:bottom w:val="nil"/>
          <w:right w:val="nil"/>
          <w:between w:val="nil"/>
        </w:pBdr>
        <w:ind w:right="215"/>
        <w:rPr>
          <w:rFonts w:ascii="Times New Roman" w:eastAsia="Times New Roman" w:hAnsi="Times New Roman" w:cs="Times New Roman"/>
          <w:color w:val="000000"/>
          <w:sz w:val="24"/>
          <w:szCs w:val="24"/>
        </w:rPr>
      </w:pPr>
      <w:r w:rsidRPr="002268C9">
        <w:rPr>
          <w:rFonts w:ascii="Times New Roman" w:eastAsia="Times New Roman" w:hAnsi="Times New Roman" w:cs="Times New Roman"/>
          <w:color w:val="000000"/>
          <w:sz w:val="24"/>
          <w:szCs w:val="24"/>
          <w:lang w:val="pt-BR"/>
        </w:rPr>
        <w:t xml:space="preserve">Dubeux MJM, Gonçalves U, Nascimento FA, Mott t. </w:t>
      </w:r>
      <w:r>
        <w:rPr>
          <w:rFonts w:ascii="Times New Roman" w:eastAsia="Times New Roman" w:hAnsi="Times New Roman" w:cs="Times New Roman"/>
          <w:color w:val="000000"/>
          <w:sz w:val="24"/>
          <w:szCs w:val="24"/>
          <w:lang w:val="pt-BR"/>
        </w:rPr>
        <w:t>2020a</w:t>
      </w:r>
      <w:r w:rsidR="00AF1AE6" w:rsidRPr="002268C9">
        <w:rPr>
          <w:rFonts w:ascii="Times New Roman" w:eastAsia="Times New Roman" w:hAnsi="Times New Roman" w:cs="Times New Roman"/>
          <w:color w:val="000000"/>
          <w:sz w:val="24"/>
          <w:szCs w:val="24"/>
          <w:lang w:val="pt-BR"/>
        </w:rPr>
        <w:t xml:space="preserve">. </w:t>
      </w:r>
      <w:r w:rsidR="00AF1AE6">
        <w:rPr>
          <w:rFonts w:ascii="Times New Roman" w:eastAsia="Times New Roman" w:hAnsi="Times New Roman" w:cs="Times New Roman"/>
          <w:color w:val="000000"/>
          <w:sz w:val="24"/>
          <w:szCs w:val="24"/>
        </w:rPr>
        <w:t xml:space="preserve">Anuran amphibians of a protected area in the northern Atlantic Forest with comments on </w:t>
      </w:r>
      <w:proofErr w:type="spellStart"/>
      <w:r w:rsidR="00AF1AE6">
        <w:rPr>
          <w:rFonts w:ascii="Times New Roman" w:eastAsia="Times New Roman" w:hAnsi="Times New Roman" w:cs="Times New Roman"/>
          <w:color w:val="000000"/>
          <w:sz w:val="24"/>
          <w:szCs w:val="24"/>
        </w:rPr>
        <w:t>topotypic</w:t>
      </w:r>
      <w:proofErr w:type="spellEnd"/>
      <w:r w:rsidR="00AF1AE6">
        <w:rPr>
          <w:rFonts w:ascii="Times New Roman" w:eastAsia="Times New Roman" w:hAnsi="Times New Roman" w:cs="Times New Roman"/>
          <w:color w:val="000000"/>
          <w:sz w:val="24"/>
          <w:szCs w:val="24"/>
        </w:rPr>
        <w:t xml:space="preserve"> and endangered populations. </w:t>
      </w:r>
      <w:r w:rsidR="00AF1AE6" w:rsidRPr="002268C9">
        <w:rPr>
          <w:rFonts w:ascii="Times New Roman" w:eastAsia="Times New Roman" w:hAnsi="Times New Roman" w:cs="Times New Roman"/>
          <w:bCs/>
          <w:color w:val="000000"/>
          <w:sz w:val="24"/>
          <w:szCs w:val="24"/>
        </w:rPr>
        <w:t>Herpetology Notes</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13</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61</w:t>
      </w:r>
      <w:r w:rsidR="00830834">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74</w:t>
      </w:r>
    </w:p>
    <w:p w14:paraId="09CC5D61" w14:textId="77777777" w:rsidR="00A16414" w:rsidRDefault="00A16414">
      <w:pPr>
        <w:ind w:left="200"/>
        <w:rPr>
          <w:rFonts w:ascii="Times New Roman" w:eastAsia="Times New Roman" w:hAnsi="Times New Roman" w:cs="Times New Roman"/>
          <w:sz w:val="24"/>
          <w:szCs w:val="24"/>
        </w:rPr>
      </w:pPr>
    </w:p>
    <w:p w14:paraId="0026F7EE" w14:textId="7DA17B16" w:rsidR="00A16414" w:rsidRDefault="00865A4D">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Dubeux</w:t>
      </w:r>
      <w:proofErr w:type="spellEnd"/>
      <w:r w:rsidR="00AF1AE6">
        <w:rPr>
          <w:rFonts w:ascii="Times New Roman" w:eastAsia="Times New Roman" w:hAnsi="Times New Roman" w:cs="Times New Roman"/>
          <w:sz w:val="24"/>
          <w:szCs w:val="24"/>
        </w:rPr>
        <w:t xml:space="preserve"> MJM</w:t>
      </w:r>
      <w:r>
        <w:rPr>
          <w:rFonts w:ascii="Times New Roman" w:eastAsia="Times New Roman" w:hAnsi="Times New Roman" w:cs="Times New Roman"/>
          <w:sz w:val="24"/>
          <w:szCs w:val="24"/>
        </w:rPr>
        <w:t xml:space="preserve"> et al</w:t>
      </w:r>
      <w:r w:rsidR="00AF1A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2020b</w:t>
      </w:r>
      <w:r w:rsidR="00AF1AE6">
        <w:rPr>
          <w:rFonts w:ascii="Times New Roman" w:eastAsia="Times New Roman" w:hAnsi="Times New Roman" w:cs="Times New Roman"/>
          <w:sz w:val="24"/>
          <w:szCs w:val="24"/>
        </w:rPr>
        <w:t xml:space="preserve">. Morphological characterization and taxonomic key of tadpoles (Amphibia: Anura) from the northern region of the Atlantic Forest. </w:t>
      </w:r>
      <w:r w:rsidR="00AF1AE6" w:rsidRPr="00865A4D">
        <w:rPr>
          <w:rFonts w:ascii="Times New Roman" w:eastAsia="Times New Roman" w:hAnsi="Times New Roman" w:cs="Times New Roman"/>
          <w:bCs/>
          <w:sz w:val="24"/>
          <w:szCs w:val="24"/>
        </w:rPr>
        <w:t xml:space="preserve">Biota </w:t>
      </w:r>
      <w:proofErr w:type="spellStart"/>
      <w:r w:rsidR="00AF1AE6" w:rsidRPr="00865A4D">
        <w:rPr>
          <w:rFonts w:ascii="Times New Roman" w:eastAsia="Times New Roman" w:hAnsi="Times New Roman" w:cs="Times New Roman"/>
          <w:bCs/>
          <w:sz w:val="24"/>
          <w:szCs w:val="24"/>
        </w:rPr>
        <w:t>Neotropica</w:t>
      </w:r>
      <w:proofErr w:type="spellEnd"/>
      <w:r>
        <w:rPr>
          <w:rFonts w:ascii="Times New Roman" w:eastAsia="Times New Roman" w:hAnsi="Times New Roman" w:cs="Times New Roman"/>
          <w:sz w:val="24"/>
          <w:szCs w:val="24"/>
        </w:rPr>
        <w:t>.</w:t>
      </w:r>
      <w:r w:rsidR="00AF1AE6">
        <w:rPr>
          <w:rFonts w:ascii="Times New Roman" w:eastAsia="Times New Roman" w:hAnsi="Times New Roman" w:cs="Times New Roman"/>
          <w:sz w:val="24"/>
          <w:szCs w:val="24"/>
        </w:rPr>
        <w:t xml:space="preserve"> 20</w:t>
      </w:r>
      <w:r>
        <w:rPr>
          <w:rFonts w:ascii="Times New Roman" w:eastAsia="Times New Roman" w:hAnsi="Times New Roman" w:cs="Times New Roman"/>
          <w:sz w:val="24"/>
          <w:szCs w:val="24"/>
        </w:rPr>
        <w:t>(</w:t>
      </w:r>
      <w:r w:rsidR="00AF1AE6">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r w:rsidR="00AF1AE6">
        <w:rPr>
          <w:rFonts w:ascii="Times New Roman" w:eastAsia="Times New Roman" w:hAnsi="Times New Roman" w:cs="Times New Roman"/>
          <w:sz w:val="24"/>
          <w:szCs w:val="24"/>
        </w:rPr>
        <w:t xml:space="preserve"> e20180718</w:t>
      </w:r>
    </w:p>
    <w:p w14:paraId="720226F2"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579D08AD" w14:textId="37BF749C" w:rsidR="00A16414" w:rsidRDefault="00C10A09">
      <w:pPr>
        <w:ind w:right="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Elith J, </w:t>
      </w:r>
      <w:proofErr w:type="spellStart"/>
      <w:r>
        <w:rPr>
          <w:rFonts w:ascii="Times New Roman" w:eastAsia="Times New Roman" w:hAnsi="Times New Roman" w:cs="Times New Roman"/>
          <w:sz w:val="24"/>
          <w:szCs w:val="24"/>
        </w:rPr>
        <w:t>Leathwick</w:t>
      </w:r>
      <w:proofErr w:type="spellEnd"/>
      <w:r>
        <w:rPr>
          <w:rFonts w:ascii="Times New Roman" w:eastAsia="Times New Roman" w:hAnsi="Times New Roman" w:cs="Times New Roman"/>
          <w:sz w:val="24"/>
          <w:szCs w:val="24"/>
        </w:rPr>
        <w:t xml:space="preserve"> JR</w:t>
      </w:r>
      <w:r w:rsidR="00AF1AE6">
        <w:rPr>
          <w:rFonts w:ascii="Times New Roman" w:eastAsia="Times New Roman" w:hAnsi="Times New Roman" w:cs="Times New Roman"/>
          <w:sz w:val="24"/>
          <w:szCs w:val="24"/>
        </w:rPr>
        <w:t xml:space="preserve">. </w:t>
      </w:r>
      <w:r w:rsidR="00175968">
        <w:rPr>
          <w:rFonts w:ascii="Times New Roman" w:eastAsia="Times New Roman" w:hAnsi="Times New Roman" w:cs="Times New Roman"/>
          <w:sz w:val="24"/>
          <w:szCs w:val="24"/>
        </w:rPr>
        <w:t xml:space="preserve">2009. </w:t>
      </w:r>
      <w:r w:rsidR="00AF1AE6">
        <w:rPr>
          <w:rFonts w:ascii="Times New Roman" w:eastAsia="Times New Roman" w:hAnsi="Times New Roman" w:cs="Times New Roman"/>
          <w:sz w:val="24"/>
          <w:szCs w:val="24"/>
        </w:rPr>
        <w:t xml:space="preserve">Species Distribution Models: Ecological Explanation and Prediction Across Space and Time. </w:t>
      </w:r>
      <w:r w:rsidR="00AF1AE6" w:rsidRPr="00C10A09">
        <w:rPr>
          <w:rFonts w:ascii="Times New Roman" w:eastAsia="Times New Roman" w:hAnsi="Times New Roman" w:cs="Times New Roman"/>
          <w:bCs/>
          <w:sz w:val="24"/>
          <w:szCs w:val="24"/>
        </w:rPr>
        <w:t>Annual Review of Ecology, Evolution, and Systematics</w:t>
      </w:r>
      <w:r>
        <w:rPr>
          <w:rFonts w:ascii="Times New Roman" w:eastAsia="Times New Roman" w:hAnsi="Times New Roman" w:cs="Times New Roman"/>
          <w:sz w:val="24"/>
          <w:szCs w:val="24"/>
        </w:rPr>
        <w:t>.</w:t>
      </w:r>
      <w:r w:rsidR="00AF1AE6">
        <w:rPr>
          <w:rFonts w:ascii="Times New Roman" w:eastAsia="Times New Roman" w:hAnsi="Times New Roman" w:cs="Times New Roman"/>
          <w:sz w:val="24"/>
          <w:szCs w:val="24"/>
        </w:rPr>
        <w:t xml:space="preserve"> 40</w:t>
      </w:r>
      <w:r>
        <w:rPr>
          <w:rFonts w:ascii="Times New Roman" w:eastAsia="Times New Roman" w:hAnsi="Times New Roman" w:cs="Times New Roman"/>
          <w:sz w:val="24"/>
          <w:szCs w:val="24"/>
        </w:rPr>
        <w:t>(</w:t>
      </w:r>
      <w:r w:rsidR="00AF1AE6">
        <w:rPr>
          <w:rFonts w:ascii="Times New Roman" w:eastAsia="Times New Roman" w:hAnsi="Times New Roman" w:cs="Times New Roman"/>
          <w:sz w:val="24"/>
          <w:szCs w:val="24"/>
        </w:rPr>
        <w:t>1</w:t>
      </w:r>
      <w:r>
        <w:rPr>
          <w:rFonts w:ascii="Times New Roman" w:eastAsia="Times New Roman" w:hAnsi="Times New Roman" w:cs="Times New Roman"/>
          <w:sz w:val="24"/>
          <w:szCs w:val="24"/>
        </w:rPr>
        <w:t>):</w:t>
      </w:r>
      <w:r w:rsidR="00AF1AE6">
        <w:rPr>
          <w:rFonts w:ascii="Times New Roman" w:eastAsia="Times New Roman" w:hAnsi="Times New Roman" w:cs="Times New Roman"/>
          <w:sz w:val="24"/>
          <w:szCs w:val="24"/>
        </w:rPr>
        <w:t xml:space="preserve"> 677</w:t>
      </w:r>
      <w:r w:rsidR="00175968">
        <w:rPr>
          <w:rFonts w:ascii="Times New Roman" w:eastAsia="Times New Roman" w:hAnsi="Times New Roman" w:cs="Times New Roman"/>
          <w:sz w:val="24"/>
          <w:szCs w:val="24"/>
        </w:rPr>
        <w:t>–</w:t>
      </w:r>
      <w:r w:rsidR="00AF1AE6">
        <w:rPr>
          <w:rFonts w:ascii="Times New Roman" w:eastAsia="Times New Roman" w:hAnsi="Times New Roman" w:cs="Times New Roman"/>
          <w:sz w:val="24"/>
          <w:szCs w:val="24"/>
        </w:rPr>
        <w:t>697</w:t>
      </w:r>
    </w:p>
    <w:p w14:paraId="3E62B954"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6C6C953E" w14:textId="2710857F" w:rsidR="00A16414" w:rsidRDefault="00D360CE">
      <w:pPr>
        <w:pBdr>
          <w:top w:val="nil"/>
          <w:left w:val="nil"/>
          <w:bottom w:val="nil"/>
          <w:right w:val="nil"/>
          <w:between w:val="nil"/>
        </w:pBdr>
        <w:ind w:right="320"/>
        <w:rPr>
          <w:rFonts w:ascii="Times New Roman" w:eastAsia="Times New Roman" w:hAnsi="Times New Roman" w:cs="Times New Roman"/>
          <w:color w:val="000000"/>
          <w:sz w:val="24"/>
          <w:szCs w:val="24"/>
        </w:rPr>
      </w:pPr>
      <w:r w:rsidRPr="00B957B3">
        <w:rPr>
          <w:rFonts w:ascii="Times New Roman" w:eastAsia="Times New Roman" w:hAnsi="Times New Roman" w:cs="Times New Roman"/>
          <w:color w:val="000000"/>
          <w:sz w:val="24"/>
          <w:szCs w:val="24"/>
        </w:rPr>
        <w:t xml:space="preserve">Ferreira </w:t>
      </w:r>
      <w:r w:rsidR="00AF1AE6" w:rsidRPr="00B957B3">
        <w:rPr>
          <w:rFonts w:ascii="Times New Roman" w:eastAsia="Times New Roman" w:hAnsi="Times New Roman" w:cs="Times New Roman"/>
          <w:color w:val="000000"/>
          <w:sz w:val="24"/>
          <w:szCs w:val="24"/>
        </w:rPr>
        <w:t>RB</w:t>
      </w:r>
      <w:r w:rsidRPr="00B957B3">
        <w:rPr>
          <w:rFonts w:ascii="Times New Roman" w:eastAsia="Times New Roman" w:hAnsi="Times New Roman" w:cs="Times New Roman"/>
          <w:color w:val="000000"/>
          <w:sz w:val="24"/>
          <w:szCs w:val="24"/>
        </w:rPr>
        <w:t>, Beard K, Crump M</w:t>
      </w:r>
      <w:r w:rsidR="00AF1AE6" w:rsidRPr="00B957B3">
        <w:rPr>
          <w:rFonts w:ascii="Times New Roman" w:eastAsia="Times New Roman" w:hAnsi="Times New Roman" w:cs="Times New Roman"/>
          <w:color w:val="000000"/>
          <w:sz w:val="24"/>
          <w:szCs w:val="24"/>
        </w:rPr>
        <w:t xml:space="preserve">. </w:t>
      </w:r>
      <w:r w:rsidRPr="00B957B3">
        <w:rPr>
          <w:rFonts w:ascii="Times New Roman" w:eastAsia="Times New Roman" w:hAnsi="Times New Roman" w:cs="Times New Roman"/>
          <w:color w:val="000000"/>
          <w:sz w:val="24"/>
          <w:szCs w:val="24"/>
        </w:rPr>
        <w:t>2016</w:t>
      </w:r>
      <w:r w:rsidR="00AF1AE6" w:rsidRPr="00B957B3">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 xml:space="preserve">Breeding Guild Determines Frog Distributions in Response to Edge Effects and Habitat Conversion in the Brazil’s Atlantic Forest. </w:t>
      </w:r>
      <w:proofErr w:type="spellStart"/>
      <w:r w:rsidR="00AF1AE6" w:rsidRPr="00D360CE">
        <w:rPr>
          <w:rFonts w:ascii="Times New Roman" w:eastAsia="Times New Roman" w:hAnsi="Times New Roman" w:cs="Times New Roman"/>
          <w:bCs/>
          <w:color w:val="000000"/>
          <w:sz w:val="24"/>
          <w:szCs w:val="24"/>
        </w:rPr>
        <w:t>PloS</w:t>
      </w:r>
      <w:proofErr w:type="spellEnd"/>
      <w:r w:rsidR="00AF1AE6" w:rsidRPr="00D360CE">
        <w:rPr>
          <w:rFonts w:ascii="Times New Roman" w:eastAsia="Times New Roman" w:hAnsi="Times New Roman" w:cs="Times New Roman"/>
          <w:bCs/>
          <w:color w:val="000000"/>
          <w:sz w:val="24"/>
          <w:szCs w:val="24"/>
        </w:rPr>
        <w:t xml:space="preserve"> ONE</w:t>
      </w:r>
      <w:r>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11</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e0156781</w:t>
      </w:r>
    </w:p>
    <w:p w14:paraId="1CA6618A"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35F8A1E8" w14:textId="0A3E0259" w:rsidR="00A16414" w:rsidRDefault="001A2DB8">
      <w:pPr>
        <w:ind w:right="64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Fick </w:t>
      </w:r>
      <w:r w:rsidR="00AF1AE6">
        <w:rPr>
          <w:rFonts w:ascii="Times New Roman" w:eastAsia="Times New Roman" w:hAnsi="Times New Roman" w:cs="Times New Roman"/>
          <w:sz w:val="24"/>
          <w:szCs w:val="24"/>
        </w:rPr>
        <w:t>SE</w:t>
      </w:r>
      <w:r>
        <w:rPr>
          <w:rFonts w:ascii="Times New Roman" w:eastAsia="Times New Roman" w:hAnsi="Times New Roman" w:cs="Times New Roman"/>
          <w:sz w:val="24"/>
          <w:szCs w:val="24"/>
        </w:rPr>
        <w:t>,</w:t>
      </w:r>
      <w:r w:rsidR="00AF1AE6">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Hijmans</w:t>
      </w:r>
      <w:proofErr w:type="spellEnd"/>
      <w:r>
        <w:rPr>
          <w:rFonts w:ascii="Times New Roman" w:eastAsia="Times New Roman" w:hAnsi="Times New Roman" w:cs="Times New Roman"/>
          <w:sz w:val="24"/>
          <w:szCs w:val="24"/>
        </w:rPr>
        <w:t xml:space="preserve"> </w:t>
      </w:r>
      <w:r w:rsidR="00AF1AE6">
        <w:rPr>
          <w:rFonts w:ascii="Times New Roman" w:eastAsia="Times New Roman" w:hAnsi="Times New Roman" w:cs="Times New Roman"/>
          <w:sz w:val="24"/>
          <w:szCs w:val="24"/>
        </w:rPr>
        <w:t xml:space="preserve">RJ. </w:t>
      </w:r>
      <w:r>
        <w:rPr>
          <w:rFonts w:ascii="Times New Roman" w:eastAsia="Times New Roman" w:hAnsi="Times New Roman" w:cs="Times New Roman"/>
          <w:sz w:val="24"/>
          <w:szCs w:val="24"/>
        </w:rPr>
        <w:t xml:space="preserve">2017. </w:t>
      </w:r>
      <w:proofErr w:type="spellStart"/>
      <w:r w:rsidR="00AF1AE6">
        <w:rPr>
          <w:rFonts w:ascii="Times New Roman" w:eastAsia="Times New Roman" w:hAnsi="Times New Roman" w:cs="Times New Roman"/>
          <w:sz w:val="24"/>
          <w:szCs w:val="24"/>
        </w:rPr>
        <w:t>WorldClim</w:t>
      </w:r>
      <w:proofErr w:type="spellEnd"/>
      <w:r w:rsidR="00AF1AE6">
        <w:rPr>
          <w:rFonts w:ascii="Times New Roman" w:eastAsia="Times New Roman" w:hAnsi="Times New Roman" w:cs="Times New Roman"/>
          <w:sz w:val="24"/>
          <w:szCs w:val="24"/>
        </w:rPr>
        <w:t xml:space="preserve"> 2: new 1km spatial resolution climate surfaces for global land areas. </w:t>
      </w:r>
      <w:hyperlink r:id="rId21">
        <w:r w:rsidR="00AF1AE6" w:rsidRPr="001A2DB8">
          <w:rPr>
            <w:rFonts w:ascii="Times New Roman" w:eastAsia="Times New Roman" w:hAnsi="Times New Roman" w:cs="Times New Roman"/>
            <w:sz w:val="24"/>
            <w:szCs w:val="24"/>
          </w:rPr>
          <w:t>International Journal of Climatology</w:t>
        </w:r>
      </w:hyperlink>
      <w:hyperlink r:id="rId22">
        <w:r>
          <w:rPr>
            <w:rFonts w:ascii="Times New Roman" w:eastAsia="Times New Roman" w:hAnsi="Times New Roman" w:cs="Times New Roman"/>
            <w:sz w:val="24"/>
            <w:szCs w:val="24"/>
          </w:rPr>
          <w:t>.</w:t>
        </w:r>
        <w:r w:rsidR="00AF1AE6">
          <w:rPr>
            <w:rFonts w:ascii="Times New Roman" w:eastAsia="Times New Roman" w:hAnsi="Times New Roman" w:cs="Times New Roman"/>
            <w:sz w:val="24"/>
            <w:szCs w:val="24"/>
          </w:rPr>
          <w:t xml:space="preserve"> 37</w:t>
        </w:r>
        <w:r>
          <w:rPr>
            <w:rFonts w:ascii="Times New Roman" w:eastAsia="Times New Roman" w:hAnsi="Times New Roman" w:cs="Times New Roman"/>
            <w:sz w:val="24"/>
            <w:szCs w:val="24"/>
          </w:rPr>
          <w:t>(</w:t>
        </w:r>
        <w:r w:rsidR="00AF1AE6">
          <w:rPr>
            <w:rFonts w:ascii="Times New Roman" w:eastAsia="Times New Roman" w:hAnsi="Times New Roman" w:cs="Times New Roman"/>
            <w:sz w:val="24"/>
            <w:szCs w:val="24"/>
          </w:rPr>
          <w:t>12</w:t>
        </w:r>
        <w:r>
          <w:rPr>
            <w:rFonts w:ascii="Times New Roman" w:eastAsia="Times New Roman" w:hAnsi="Times New Roman" w:cs="Times New Roman"/>
            <w:sz w:val="24"/>
            <w:szCs w:val="24"/>
          </w:rPr>
          <w:t>):</w:t>
        </w:r>
      </w:hyperlink>
      <w:r>
        <w:rPr>
          <w:rFonts w:ascii="Times New Roman" w:eastAsia="Times New Roman" w:hAnsi="Times New Roman" w:cs="Times New Roman"/>
          <w:sz w:val="24"/>
          <w:szCs w:val="24"/>
        </w:rPr>
        <w:t xml:space="preserve"> </w:t>
      </w:r>
      <w:hyperlink r:id="rId23">
        <w:r w:rsidR="00AF1AE6">
          <w:rPr>
            <w:rFonts w:ascii="Times New Roman" w:eastAsia="Times New Roman" w:hAnsi="Times New Roman" w:cs="Times New Roman"/>
            <w:sz w:val="24"/>
            <w:szCs w:val="24"/>
          </w:rPr>
          <w:t>4302</w:t>
        </w:r>
        <w:r w:rsidR="00175968">
          <w:rPr>
            <w:rFonts w:ascii="Times New Roman" w:eastAsia="Times New Roman" w:hAnsi="Times New Roman" w:cs="Times New Roman"/>
            <w:sz w:val="24"/>
            <w:szCs w:val="24"/>
          </w:rPr>
          <w:t>–</w:t>
        </w:r>
        <w:r w:rsidR="00AF1AE6">
          <w:rPr>
            <w:rFonts w:ascii="Times New Roman" w:eastAsia="Times New Roman" w:hAnsi="Times New Roman" w:cs="Times New Roman"/>
            <w:sz w:val="24"/>
            <w:szCs w:val="24"/>
          </w:rPr>
          <w:t>4315</w:t>
        </w:r>
      </w:hyperlink>
    </w:p>
    <w:p w14:paraId="1E6812A8" w14:textId="77777777" w:rsidR="00A16414" w:rsidRDefault="00A16414">
      <w:pPr>
        <w:rPr>
          <w:rFonts w:ascii="Times New Roman" w:eastAsia="Times New Roman" w:hAnsi="Times New Roman" w:cs="Times New Roman"/>
          <w:sz w:val="24"/>
          <w:szCs w:val="24"/>
        </w:rPr>
      </w:pPr>
    </w:p>
    <w:p w14:paraId="19A0748D" w14:textId="2BE705F7" w:rsidR="00A16414" w:rsidRPr="00B957B3" w:rsidRDefault="001A2DB8">
      <w:pPr>
        <w:pBdr>
          <w:top w:val="nil"/>
          <w:left w:val="nil"/>
          <w:bottom w:val="nil"/>
          <w:right w:val="nil"/>
          <w:between w:val="nil"/>
        </w:pBdr>
        <w:ind w:right="426"/>
        <w:rPr>
          <w:rFonts w:ascii="Times New Roman" w:eastAsia="Times New Roman" w:hAnsi="Times New Roman" w:cs="Times New Roman"/>
          <w:color w:val="000000"/>
          <w:sz w:val="24"/>
          <w:szCs w:val="24"/>
          <w:lang w:val="pt-BR"/>
        </w:rPr>
      </w:pPr>
      <w:r>
        <w:rPr>
          <w:rFonts w:ascii="Times New Roman" w:eastAsia="Times New Roman" w:hAnsi="Times New Roman" w:cs="Times New Roman"/>
          <w:color w:val="000000"/>
          <w:sz w:val="24"/>
          <w:szCs w:val="24"/>
        </w:rPr>
        <w:t>Forti</w:t>
      </w:r>
      <w:r w:rsidR="00AF1AE6">
        <w:rPr>
          <w:rFonts w:ascii="Times New Roman" w:eastAsia="Times New Roman" w:hAnsi="Times New Roman" w:cs="Times New Roman"/>
          <w:color w:val="000000"/>
          <w:sz w:val="24"/>
          <w:szCs w:val="24"/>
        </w:rPr>
        <w:t xml:space="preserve"> LR et al. </w:t>
      </w:r>
      <w:r>
        <w:rPr>
          <w:rFonts w:ascii="Times New Roman" w:eastAsia="Times New Roman" w:hAnsi="Times New Roman" w:cs="Times New Roman"/>
          <w:color w:val="000000"/>
          <w:sz w:val="24"/>
          <w:szCs w:val="24"/>
        </w:rPr>
        <w:t xml:space="preserve">2017a. </w:t>
      </w:r>
      <w:r w:rsidR="00AF1AE6">
        <w:rPr>
          <w:rFonts w:ascii="Times New Roman" w:eastAsia="Times New Roman" w:hAnsi="Times New Roman" w:cs="Times New Roman"/>
          <w:color w:val="000000"/>
          <w:sz w:val="24"/>
          <w:szCs w:val="24"/>
        </w:rPr>
        <w:t xml:space="preserve">Perspectives on invasive amphibians in Brazil. </w:t>
      </w:r>
      <w:proofErr w:type="spellStart"/>
      <w:r w:rsidR="00AF1AE6" w:rsidRPr="00B957B3">
        <w:rPr>
          <w:rFonts w:ascii="Times New Roman" w:eastAsia="Times New Roman" w:hAnsi="Times New Roman" w:cs="Times New Roman"/>
          <w:bCs/>
          <w:color w:val="000000"/>
          <w:sz w:val="24"/>
          <w:szCs w:val="24"/>
          <w:lang w:val="pt-BR"/>
        </w:rPr>
        <w:t>PloS</w:t>
      </w:r>
      <w:proofErr w:type="spellEnd"/>
      <w:r w:rsidR="00AF1AE6" w:rsidRPr="00B957B3">
        <w:rPr>
          <w:rFonts w:ascii="Times New Roman" w:eastAsia="Times New Roman" w:hAnsi="Times New Roman" w:cs="Times New Roman"/>
          <w:bCs/>
          <w:color w:val="000000"/>
          <w:sz w:val="24"/>
          <w:szCs w:val="24"/>
          <w:lang w:val="pt-BR"/>
        </w:rPr>
        <w:t xml:space="preserve"> ONE</w:t>
      </w:r>
      <w:r w:rsidRPr="00B957B3">
        <w:rPr>
          <w:rFonts w:ascii="Times New Roman" w:eastAsia="Times New Roman" w:hAnsi="Times New Roman" w:cs="Times New Roman"/>
          <w:color w:val="000000"/>
          <w:sz w:val="24"/>
          <w:szCs w:val="24"/>
          <w:lang w:val="pt-BR"/>
        </w:rPr>
        <w:t>.</w:t>
      </w:r>
      <w:r w:rsidR="00AF1AE6" w:rsidRPr="00B957B3">
        <w:rPr>
          <w:rFonts w:ascii="Times New Roman" w:eastAsia="Times New Roman" w:hAnsi="Times New Roman" w:cs="Times New Roman"/>
          <w:color w:val="000000"/>
          <w:sz w:val="24"/>
          <w:szCs w:val="24"/>
          <w:lang w:val="pt-BR"/>
        </w:rPr>
        <w:t xml:space="preserve"> 12</w:t>
      </w:r>
      <w:r w:rsidRPr="00B957B3">
        <w:rPr>
          <w:rFonts w:ascii="Times New Roman" w:eastAsia="Times New Roman" w:hAnsi="Times New Roman" w:cs="Times New Roman"/>
          <w:color w:val="000000"/>
          <w:sz w:val="24"/>
          <w:szCs w:val="24"/>
          <w:lang w:val="pt-BR"/>
        </w:rPr>
        <w:t>(</w:t>
      </w:r>
      <w:r w:rsidR="00AF1AE6" w:rsidRPr="00B957B3">
        <w:rPr>
          <w:rFonts w:ascii="Times New Roman" w:eastAsia="Times New Roman" w:hAnsi="Times New Roman" w:cs="Times New Roman"/>
          <w:color w:val="000000"/>
          <w:sz w:val="24"/>
          <w:szCs w:val="24"/>
          <w:lang w:val="pt-BR"/>
        </w:rPr>
        <w:t>9</w:t>
      </w:r>
      <w:r w:rsidRPr="00B957B3">
        <w:rPr>
          <w:rFonts w:ascii="Times New Roman" w:eastAsia="Times New Roman" w:hAnsi="Times New Roman" w:cs="Times New Roman"/>
          <w:color w:val="000000"/>
          <w:sz w:val="24"/>
          <w:szCs w:val="24"/>
          <w:lang w:val="pt-BR"/>
        </w:rPr>
        <w:t>):</w:t>
      </w:r>
      <w:r w:rsidR="00AF1AE6" w:rsidRPr="00B957B3">
        <w:rPr>
          <w:rFonts w:ascii="Times New Roman" w:eastAsia="Times New Roman" w:hAnsi="Times New Roman" w:cs="Times New Roman"/>
          <w:color w:val="000000"/>
          <w:sz w:val="24"/>
          <w:szCs w:val="24"/>
          <w:lang w:val="pt-BR"/>
        </w:rPr>
        <w:t xml:space="preserve"> </w:t>
      </w:r>
      <w:r w:rsidR="00AF1AE6" w:rsidRPr="00B957B3">
        <w:rPr>
          <w:rFonts w:ascii="Times New Roman" w:eastAsia="Times New Roman" w:hAnsi="Times New Roman" w:cs="Times New Roman"/>
          <w:color w:val="000000"/>
          <w:sz w:val="24"/>
          <w:szCs w:val="24"/>
          <w:lang w:val="pt-BR"/>
        </w:rPr>
        <w:lastRenderedPageBreak/>
        <w:t xml:space="preserve">e0184703 </w:t>
      </w:r>
    </w:p>
    <w:p w14:paraId="3BA3FD92" w14:textId="77777777" w:rsidR="00A16414" w:rsidRPr="00B957B3" w:rsidRDefault="00A16414">
      <w:pPr>
        <w:pBdr>
          <w:top w:val="nil"/>
          <w:left w:val="nil"/>
          <w:bottom w:val="nil"/>
          <w:right w:val="nil"/>
          <w:between w:val="nil"/>
        </w:pBdr>
        <w:rPr>
          <w:rFonts w:ascii="Times New Roman" w:eastAsia="Times New Roman" w:hAnsi="Times New Roman" w:cs="Times New Roman"/>
          <w:color w:val="000000"/>
          <w:sz w:val="24"/>
          <w:szCs w:val="24"/>
          <w:lang w:val="pt-BR"/>
        </w:rPr>
      </w:pPr>
    </w:p>
    <w:p w14:paraId="1D43944C" w14:textId="52301F8D" w:rsidR="00A16414" w:rsidRDefault="001A2DB8">
      <w:pPr>
        <w:pBdr>
          <w:top w:val="nil"/>
          <w:left w:val="nil"/>
          <w:bottom w:val="nil"/>
          <w:right w:val="nil"/>
          <w:between w:val="nil"/>
        </w:pBdr>
        <w:ind w:right="331"/>
        <w:jc w:val="both"/>
        <w:rPr>
          <w:rFonts w:ascii="Times New Roman" w:eastAsia="Times New Roman" w:hAnsi="Times New Roman" w:cs="Times New Roman"/>
          <w:color w:val="000000"/>
          <w:sz w:val="24"/>
          <w:szCs w:val="24"/>
        </w:rPr>
      </w:pPr>
      <w:r w:rsidRPr="001A2DB8">
        <w:rPr>
          <w:rFonts w:ascii="Times New Roman" w:eastAsia="Times New Roman" w:hAnsi="Times New Roman" w:cs="Times New Roman"/>
          <w:color w:val="000000"/>
          <w:sz w:val="24"/>
          <w:szCs w:val="24"/>
          <w:lang w:val="pt-BR"/>
        </w:rPr>
        <w:t>Forti</w:t>
      </w:r>
      <w:r w:rsidR="00AF1AE6" w:rsidRPr="001A2DB8">
        <w:rPr>
          <w:rFonts w:ascii="Times New Roman" w:eastAsia="Times New Roman" w:hAnsi="Times New Roman" w:cs="Times New Roman"/>
          <w:color w:val="000000"/>
          <w:sz w:val="24"/>
          <w:szCs w:val="24"/>
          <w:lang w:val="pt-BR"/>
        </w:rPr>
        <w:t xml:space="preserve"> LR</w:t>
      </w:r>
      <w:r w:rsidRPr="001A2DB8">
        <w:rPr>
          <w:rFonts w:ascii="Times New Roman" w:eastAsia="Times New Roman" w:hAnsi="Times New Roman" w:cs="Times New Roman"/>
          <w:color w:val="000000"/>
          <w:sz w:val="24"/>
          <w:szCs w:val="24"/>
          <w:lang w:val="pt-BR"/>
        </w:rPr>
        <w:t>, da Silva T, Toledo L</w:t>
      </w:r>
      <w:r w:rsidR="00AF1AE6" w:rsidRPr="001A2DB8">
        <w:rPr>
          <w:rFonts w:ascii="Times New Roman" w:eastAsia="Times New Roman" w:hAnsi="Times New Roman" w:cs="Times New Roman"/>
          <w:color w:val="000000"/>
          <w:sz w:val="24"/>
          <w:szCs w:val="24"/>
          <w:lang w:val="pt-BR"/>
        </w:rPr>
        <w:t xml:space="preserve"> et al. </w:t>
      </w:r>
      <w:r w:rsidRPr="001A2DB8">
        <w:rPr>
          <w:rFonts w:ascii="Times New Roman" w:eastAsia="Times New Roman" w:hAnsi="Times New Roman" w:cs="Times New Roman"/>
          <w:color w:val="000000"/>
          <w:sz w:val="24"/>
          <w:szCs w:val="24"/>
          <w:lang w:val="pt-BR"/>
        </w:rPr>
        <w:t>2017b</w:t>
      </w:r>
      <w:r>
        <w:rPr>
          <w:rFonts w:ascii="Times New Roman" w:eastAsia="Times New Roman" w:hAnsi="Times New Roman" w:cs="Times New Roman"/>
          <w:color w:val="000000"/>
          <w:sz w:val="24"/>
          <w:szCs w:val="24"/>
          <w:lang w:val="pt-BR"/>
        </w:rPr>
        <w:t xml:space="preserve">. </w:t>
      </w:r>
      <w:r w:rsidR="00AF1AE6">
        <w:rPr>
          <w:rFonts w:ascii="Times New Roman" w:eastAsia="Times New Roman" w:hAnsi="Times New Roman" w:cs="Times New Roman"/>
          <w:color w:val="000000"/>
          <w:sz w:val="24"/>
          <w:szCs w:val="24"/>
        </w:rPr>
        <w:t xml:space="preserve">The acoustic repertoire of the Atlantic Forest Rocket Frog and its consequences for taxonomy and conservation (Allobates, Aromobatidae). </w:t>
      </w:r>
      <w:proofErr w:type="spellStart"/>
      <w:r w:rsidR="00AF1AE6" w:rsidRPr="001A2DB8">
        <w:rPr>
          <w:rFonts w:ascii="Times New Roman" w:eastAsia="Times New Roman" w:hAnsi="Times New Roman" w:cs="Times New Roman"/>
          <w:bCs/>
          <w:color w:val="000000"/>
          <w:sz w:val="24"/>
          <w:szCs w:val="24"/>
        </w:rPr>
        <w:t>ZooKeys</w:t>
      </w:r>
      <w:proofErr w:type="spellEnd"/>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692</w:t>
      </w:r>
      <w:r w:rsidR="00337A88">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141</w:t>
      </w:r>
      <w:r w:rsidR="00175968">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153</w:t>
      </w:r>
    </w:p>
    <w:p w14:paraId="449CDB4F"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50964C46" w14:textId="7B22C23E" w:rsidR="00A16414" w:rsidRPr="00FB1B41" w:rsidRDefault="00DE6370">
      <w:pPr>
        <w:pBdr>
          <w:top w:val="nil"/>
          <w:left w:val="nil"/>
          <w:bottom w:val="nil"/>
          <w:right w:val="nil"/>
          <w:between w:val="nil"/>
        </w:pBdr>
        <w:ind w:right="225"/>
        <w:jc w:val="both"/>
        <w:rPr>
          <w:rFonts w:ascii="Times New Roman" w:eastAsia="Times New Roman" w:hAnsi="Times New Roman" w:cs="Times New Roman"/>
          <w:color w:val="000000"/>
          <w:sz w:val="24"/>
          <w:szCs w:val="24"/>
          <w:lang w:val="pt-BR"/>
        </w:rPr>
      </w:pPr>
      <w:r w:rsidRPr="000C5E15">
        <w:rPr>
          <w:rFonts w:ascii="Times New Roman" w:eastAsia="Times New Roman" w:hAnsi="Times New Roman" w:cs="Times New Roman"/>
          <w:color w:val="000000"/>
          <w:sz w:val="24"/>
          <w:szCs w:val="24"/>
        </w:rPr>
        <w:t xml:space="preserve">Freitas </w:t>
      </w:r>
      <w:r w:rsidR="00AF1AE6" w:rsidRPr="000C5E15">
        <w:rPr>
          <w:rFonts w:ascii="Times New Roman" w:eastAsia="Times New Roman" w:hAnsi="Times New Roman" w:cs="Times New Roman"/>
          <w:color w:val="000000"/>
          <w:sz w:val="24"/>
          <w:szCs w:val="24"/>
        </w:rPr>
        <w:t>MA</w:t>
      </w:r>
      <w:r w:rsidR="000C5E15" w:rsidRPr="000C5E15">
        <w:rPr>
          <w:rFonts w:ascii="Times New Roman" w:eastAsia="Times New Roman" w:hAnsi="Times New Roman" w:cs="Times New Roman"/>
          <w:color w:val="000000"/>
          <w:sz w:val="24"/>
          <w:szCs w:val="24"/>
        </w:rPr>
        <w:t xml:space="preserve"> </w:t>
      </w:r>
      <w:r w:rsidR="00AF1AE6" w:rsidRPr="000C5E15">
        <w:rPr>
          <w:rFonts w:ascii="Times New Roman" w:eastAsia="Times New Roman" w:hAnsi="Times New Roman" w:cs="Times New Roman"/>
          <w:color w:val="000000"/>
          <w:sz w:val="24"/>
          <w:szCs w:val="24"/>
        </w:rPr>
        <w:t xml:space="preserve">et al. </w:t>
      </w:r>
      <w:r w:rsidR="000C5E15">
        <w:rPr>
          <w:rFonts w:ascii="Times New Roman" w:eastAsia="Times New Roman" w:hAnsi="Times New Roman" w:cs="Times New Roman"/>
          <w:color w:val="000000"/>
          <w:sz w:val="24"/>
          <w:szCs w:val="24"/>
        </w:rPr>
        <w:t>2019</w:t>
      </w:r>
      <w:r w:rsidR="000C5E15" w:rsidRPr="000C5E15">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 xml:space="preserve">Herpetofauna of Serra do </w:t>
      </w:r>
      <w:proofErr w:type="spellStart"/>
      <w:r w:rsidR="00AF1AE6">
        <w:rPr>
          <w:rFonts w:ascii="Times New Roman" w:eastAsia="Times New Roman" w:hAnsi="Times New Roman" w:cs="Times New Roman"/>
          <w:color w:val="000000"/>
          <w:sz w:val="24"/>
          <w:szCs w:val="24"/>
        </w:rPr>
        <w:t>Timbó</w:t>
      </w:r>
      <w:proofErr w:type="spellEnd"/>
      <w:r w:rsidR="00AF1AE6">
        <w:rPr>
          <w:rFonts w:ascii="Times New Roman" w:eastAsia="Times New Roman" w:hAnsi="Times New Roman" w:cs="Times New Roman"/>
          <w:color w:val="000000"/>
          <w:sz w:val="24"/>
          <w:szCs w:val="24"/>
        </w:rPr>
        <w:t xml:space="preserve">, an Atlantic Forest remnant in the State of Bahia, </w:t>
      </w:r>
      <w:proofErr w:type="spellStart"/>
      <w:r w:rsidR="00AF1AE6">
        <w:rPr>
          <w:rFonts w:ascii="Times New Roman" w:eastAsia="Times New Roman" w:hAnsi="Times New Roman" w:cs="Times New Roman"/>
          <w:color w:val="000000"/>
          <w:sz w:val="24"/>
          <w:szCs w:val="24"/>
        </w:rPr>
        <w:t>Northeasternearnern</w:t>
      </w:r>
      <w:proofErr w:type="spellEnd"/>
      <w:r w:rsidR="00AF1AE6">
        <w:rPr>
          <w:rFonts w:ascii="Times New Roman" w:eastAsia="Times New Roman" w:hAnsi="Times New Roman" w:cs="Times New Roman"/>
          <w:color w:val="000000"/>
          <w:sz w:val="24"/>
          <w:szCs w:val="24"/>
        </w:rPr>
        <w:t xml:space="preserve"> Brazil. </w:t>
      </w:r>
      <w:proofErr w:type="spellStart"/>
      <w:r w:rsidR="00AF1AE6" w:rsidRPr="000C5E15">
        <w:rPr>
          <w:rFonts w:ascii="Times New Roman" w:eastAsia="Times New Roman" w:hAnsi="Times New Roman" w:cs="Times New Roman"/>
          <w:bCs/>
          <w:color w:val="000000"/>
          <w:sz w:val="24"/>
          <w:szCs w:val="24"/>
          <w:lang w:val="pt-BR"/>
        </w:rPr>
        <w:t>Herpetology</w:t>
      </w:r>
      <w:proofErr w:type="spellEnd"/>
      <w:r w:rsidR="00AF1AE6" w:rsidRPr="000C5E15">
        <w:rPr>
          <w:rFonts w:ascii="Times New Roman" w:eastAsia="Times New Roman" w:hAnsi="Times New Roman" w:cs="Times New Roman"/>
          <w:bCs/>
          <w:color w:val="000000"/>
          <w:sz w:val="24"/>
          <w:szCs w:val="24"/>
          <w:lang w:val="pt-BR"/>
        </w:rPr>
        <w:t xml:space="preserve"> Notes</w:t>
      </w:r>
      <w:r w:rsidR="000C5E15">
        <w:rPr>
          <w:rFonts w:ascii="Times New Roman" w:eastAsia="Times New Roman" w:hAnsi="Times New Roman" w:cs="Times New Roman"/>
          <w:color w:val="000000"/>
          <w:sz w:val="24"/>
          <w:szCs w:val="24"/>
          <w:lang w:val="pt-BR"/>
        </w:rPr>
        <w:t>.</w:t>
      </w:r>
      <w:r w:rsidR="00AF1AE6" w:rsidRPr="00FB1B41">
        <w:rPr>
          <w:rFonts w:ascii="Times New Roman" w:eastAsia="Times New Roman" w:hAnsi="Times New Roman" w:cs="Times New Roman"/>
          <w:color w:val="000000"/>
          <w:sz w:val="24"/>
          <w:szCs w:val="24"/>
          <w:lang w:val="pt-BR"/>
        </w:rPr>
        <w:t xml:space="preserve"> 12</w:t>
      </w:r>
      <w:r w:rsidR="000C5E15">
        <w:rPr>
          <w:rFonts w:ascii="Times New Roman" w:eastAsia="Times New Roman" w:hAnsi="Times New Roman" w:cs="Times New Roman"/>
          <w:color w:val="000000"/>
          <w:sz w:val="24"/>
          <w:szCs w:val="24"/>
          <w:lang w:val="pt-BR"/>
        </w:rPr>
        <w:t xml:space="preserve">: </w:t>
      </w:r>
      <w:r w:rsidR="00AF1AE6" w:rsidRPr="00FB1B41">
        <w:rPr>
          <w:rFonts w:ascii="Times New Roman" w:eastAsia="Times New Roman" w:hAnsi="Times New Roman" w:cs="Times New Roman"/>
          <w:color w:val="000000"/>
          <w:sz w:val="24"/>
          <w:szCs w:val="24"/>
          <w:lang w:val="pt-BR"/>
        </w:rPr>
        <w:t>245</w:t>
      </w:r>
      <w:r w:rsidR="00D623DB">
        <w:rPr>
          <w:rFonts w:ascii="Times New Roman" w:eastAsia="Times New Roman" w:hAnsi="Times New Roman" w:cs="Times New Roman"/>
          <w:color w:val="000000"/>
          <w:sz w:val="24"/>
          <w:szCs w:val="24"/>
          <w:lang w:val="pt-BR"/>
        </w:rPr>
        <w:t>–</w:t>
      </w:r>
      <w:r w:rsidR="00AF1AE6" w:rsidRPr="00FB1B41">
        <w:rPr>
          <w:rFonts w:ascii="Times New Roman" w:eastAsia="Times New Roman" w:hAnsi="Times New Roman" w:cs="Times New Roman"/>
          <w:color w:val="000000"/>
          <w:sz w:val="24"/>
          <w:szCs w:val="24"/>
          <w:lang w:val="pt-BR"/>
        </w:rPr>
        <w:t>260</w:t>
      </w:r>
    </w:p>
    <w:p w14:paraId="30F90CD2" w14:textId="77777777" w:rsidR="00A16414" w:rsidRPr="00FB1B41" w:rsidRDefault="00A16414">
      <w:pPr>
        <w:pBdr>
          <w:top w:val="nil"/>
          <w:left w:val="nil"/>
          <w:bottom w:val="nil"/>
          <w:right w:val="nil"/>
          <w:between w:val="nil"/>
        </w:pBdr>
        <w:spacing w:before="1"/>
        <w:rPr>
          <w:rFonts w:ascii="Times New Roman" w:eastAsia="Times New Roman" w:hAnsi="Times New Roman" w:cs="Times New Roman"/>
          <w:color w:val="000000"/>
          <w:sz w:val="24"/>
          <w:szCs w:val="24"/>
          <w:lang w:val="pt-BR"/>
        </w:rPr>
      </w:pPr>
    </w:p>
    <w:p w14:paraId="5D6DA3A3" w14:textId="77777777" w:rsidR="00A16414" w:rsidRPr="00782F54" w:rsidRDefault="00AF1AE6">
      <w:pPr>
        <w:pBdr>
          <w:top w:val="nil"/>
          <w:left w:val="nil"/>
          <w:bottom w:val="nil"/>
          <w:right w:val="nil"/>
          <w:between w:val="nil"/>
        </w:pBdr>
        <w:jc w:val="both"/>
        <w:rPr>
          <w:rFonts w:ascii="Times New Roman" w:eastAsia="Times New Roman" w:hAnsi="Times New Roman" w:cs="Times New Roman"/>
          <w:color w:val="000000"/>
          <w:sz w:val="24"/>
          <w:szCs w:val="24"/>
          <w:lang w:val="pt-BR"/>
        </w:rPr>
      </w:pPr>
      <w:r w:rsidRPr="003E2B79">
        <w:rPr>
          <w:rFonts w:ascii="Times New Roman" w:eastAsia="Times New Roman" w:hAnsi="Times New Roman" w:cs="Times New Roman"/>
          <w:color w:val="000000"/>
          <w:sz w:val="24"/>
          <w:szCs w:val="24"/>
        </w:rPr>
        <w:t xml:space="preserve">GLOBAL BIODIVERSITY INFORMATION FACILITY (GBIF). </w:t>
      </w:r>
      <w:r w:rsidRPr="00782F54">
        <w:rPr>
          <w:rFonts w:ascii="Times New Roman" w:eastAsia="Times New Roman" w:hAnsi="Times New Roman" w:cs="Times New Roman"/>
          <w:color w:val="000000"/>
          <w:sz w:val="24"/>
          <w:szCs w:val="24"/>
          <w:lang w:val="pt-BR"/>
        </w:rPr>
        <w:t>Disponível em: &lt;https://</w:t>
      </w:r>
      <w:r>
        <w:fldChar w:fldCharType="begin"/>
      </w:r>
      <w:r w:rsidRPr="001A68AA">
        <w:rPr>
          <w:lang w:val="pt-BR"/>
          <w:rPrChange w:id="41" w:author="Pedro Simoes" w:date="2024-06-04T09:05:00Z" w16du:dateUtc="2024-06-04T12:05:00Z">
            <w:rPr/>
          </w:rPrChange>
        </w:rPr>
        <w:instrText>HYPERLINK "http://www.gbif.org/" \h</w:instrText>
      </w:r>
      <w:r>
        <w:fldChar w:fldCharType="separate"/>
      </w:r>
      <w:r w:rsidRPr="00782F54">
        <w:rPr>
          <w:rFonts w:ascii="Times New Roman" w:eastAsia="Times New Roman" w:hAnsi="Times New Roman" w:cs="Times New Roman"/>
          <w:color w:val="000000"/>
          <w:sz w:val="24"/>
          <w:szCs w:val="24"/>
          <w:lang w:val="pt-BR"/>
        </w:rPr>
        <w:t xml:space="preserve">www.gbif.org/ </w:t>
      </w:r>
      <w:r>
        <w:rPr>
          <w:rFonts w:ascii="Times New Roman" w:eastAsia="Times New Roman" w:hAnsi="Times New Roman" w:cs="Times New Roman"/>
          <w:color w:val="000000"/>
          <w:sz w:val="24"/>
          <w:szCs w:val="24"/>
          <w:lang w:val="pt-BR"/>
        </w:rPr>
        <w:fldChar w:fldCharType="end"/>
      </w:r>
      <w:r w:rsidRPr="00782F54">
        <w:rPr>
          <w:rFonts w:ascii="Times New Roman" w:eastAsia="Times New Roman" w:hAnsi="Times New Roman" w:cs="Times New Roman"/>
          <w:color w:val="000000"/>
          <w:sz w:val="24"/>
          <w:szCs w:val="24"/>
          <w:lang w:val="pt-BR"/>
        </w:rPr>
        <w:t>&gt;. Acesso em: 03 de julho de 2023.</w:t>
      </w:r>
    </w:p>
    <w:p w14:paraId="522B8BC4" w14:textId="77777777" w:rsidR="00A16414" w:rsidRPr="00782F54" w:rsidRDefault="00A16414">
      <w:pPr>
        <w:pBdr>
          <w:top w:val="nil"/>
          <w:left w:val="nil"/>
          <w:bottom w:val="nil"/>
          <w:right w:val="nil"/>
          <w:between w:val="nil"/>
        </w:pBdr>
        <w:rPr>
          <w:rFonts w:ascii="Times New Roman" w:eastAsia="Times New Roman" w:hAnsi="Times New Roman" w:cs="Times New Roman"/>
          <w:color w:val="000000"/>
          <w:sz w:val="24"/>
          <w:szCs w:val="24"/>
          <w:lang w:val="pt-BR"/>
        </w:rPr>
      </w:pPr>
    </w:p>
    <w:p w14:paraId="6B9DB917" w14:textId="51F5AEE1" w:rsidR="00A16414" w:rsidRDefault="00DE6370">
      <w:pPr>
        <w:pBdr>
          <w:top w:val="nil"/>
          <w:left w:val="nil"/>
          <w:bottom w:val="nil"/>
          <w:right w:val="nil"/>
          <w:between w:val="nil"/>
        </w:pBdr>
        <w:ind w:right="452"/>
        <w:rPr>
          <w:rFonts w:ascii="Times New Roman" w:eastAsia="Times New Roman" w:hAnsi="Times New Roman" w:cs="Times New Roman"/>
          <w:color w:val="000000"/>
          <w:sz w:val="24"/>
          <w:szCs w:val="24"/>
        </w:rPr>
      </w:pPr>
      <w:r w:rsidRPr="00782F54">
        <w:rPr>
          <w:rFonts w:ascii="Times New Roman" w:eastAsia="Times New Roman" w:hAnsi="Times New Roman" w:cs="Times New Roman"/>
          <w:color w:val="000000"/>
          <w:sz w:val="24"/>
          <w:szCs w:val="24"/>
          <w:lang w:val="pt-BR"/>
        </w:rPr>
        <w:t xml:space="preserve">González-Fernandez </w:t>
      </w:r>
      <w:r w:rsidR="00AF1AE6" w:rsidRPr="00782F54">
        <w:rPr>
          <w:rFonts w:ascii="Times New Roman" w:eastAsia="Times New Roman" w:hAnsi="Times New Roman" w:cs="Times New Roman"/>
          <w:color w:val="000000"/>
          <w:sz w:val="24"/>
          <w:szCs w:val="24"/>
          <w:lang w:val="pt-BR"/>
        </w:rPr>
        <w:t>A</w:t>
      </w:r>
      <w:r>
        <w:rPr>
          <w:rFonts w:ascii="Times New Roman" w:eastAsia="Times New Roman" w:hAnsi="Times New Roman" w:cs="Times New Roman"/>
          <w:color w:val="000000"/>
          <w:sz w:val="24"/>
          <w:szCs w:val="24"/>
          <w:lang w:val="pt-BR"/>
        </w:rPr>
        <w:t xml:space="preserve">, </w:t>
      </w:r>
      <w:r w:rsidRPr="00782F54">
        <w:rPr>
          <w:rFonts w:ascii="Times New Roman" w:eastAsia="Times New Roman" w:hAnsi="Times New Roman" w:cs="Times New Roman"/>
          <w:color w:val="000000"/>
          <w:sz w:val="24"/>
          <w:szCs w:val="24"/>
          <w:lang w:val="pt-BR"/>
        </w:rPr>
        <w:t xml:space="preserve">González-Fernandez </w:t>
      </w:r>
      <w:r>
        <w:rPr>
          <w:rFonts w:ascii="Times New Roman" w:eastAsia="Times New Roman" w:hAnsi="Times New Roman" w:cs="Times New Roman"/>
          <w:color w:val="000000"/>
          <w:sz w:val="24"/>
          <w:szCs w:val="24"/>
          <w:lang w:val="pt-BR"/>
        </w:rPr>
        <w:t>C, Sunny A, Ruíz-Gutiérrez F, Chávez C</w:t>
      </w:r>
      <w:r w:rsidR="00AF1AE6" w:rsidRPr="00782F54">
        <w:rPr>
          <w:rFonts w:ascii="Times New Roman" w:eastAsia="Times New Roman" w:hAnsi="Times New Roman" w:cs="Times New Roman"/>
          <w:color w:val="000000"/>
          <w:sz w:val="24"/>
          <w:szCs w:val="24"/>
          <w:lang w:val="pt-BR"/>
        </w:rPr>
        <w:t xml:space="preserve">. </w:t>
      </w:r>
      <w:r>
        <w:rPr>
          <w:rFonts w:ascii="Times New Roman" w:eastAsia="Times New Roman" w:hAnsi="Times New Roman" w:cs="Times New Roman"/>
          <w:color w:val="000000"/>
          <w:sz w:val="24"/>
          <w:szCs w:val="24"/>
          <w:lang w:val="pt-BR"/>
        </w:rPr>
        <w:t>2022</w:t>
      </w:r>
      <w:r w:rsidR="00AF1AE6" w:rsidRPr="00782F54">
        <w:rPr>
          <w:rFonts w:ascii="Times New Roman" w:eastAsia="Times New Roman" w:hAnsi="Times New Roman" w:cs="Times New Roman"/>
          <w:color w:val="000000"/>
          <w:sz w:val="24"/>
          <w:szCs w:val="24"/>
          <w:lang w:val="pt-BR"/>
        </w:rPr>
        <w:t xml:space="preserve">. </w:t>
      </w:r>
      <w:r w:rsidR="00AF1AE6">
        <w:rPr>
          <w:rFonts w:ascii="Times New Roman" w:eastAsia="Times New Roman" w:hAnsi="Times New Roman" w:cs="Times New Roman"/>
          <w:color w:val="000000"/>
          <w:sz w:val="24"/>
          <w:szCs w:val="24"/>
        </w:rPr>
        <w:t xml:space="preserve">Determination of priority areas for amphibian conservation in Guerrero (Mexico), through systematic conservation planning tools. </w:t>
      </w:r>
      <w:r w:rsidR="00AF1AE6" w:rsidRPr="00DE6370">
        <w:rPr>
          <w:rFonts w:ascii="Times New Roman" w:eastAsia="Times New Roman" w:hAnsi="Times New Roman" w:cs="Times New Roman"/>
          <w:bCs/>
          <w:color w:val="000000"/>
          <w:sz w:val="24"/>
          <w:szCs w:val="24"/>
        </w:rPr>
        <w:t>Journal of Nature Conservation</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68</w:t>
      </w:r>
      <w:r>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126235</w:t>
      </w:r>
    </w:p>
    <w:p w14:paraId="1CD28DDC"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5498F6FB" w14:textId="1EF11186" w:rsidR="00A16414" w:rsidRDefault="00A30E37">
      <w:pPr>
        <w:spacing w:before="1"/>
        <w:ind w:right="26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sidR="00AF1AE6">
        <w:rPr>
          <w:rFonts w:ascii="Times New Roman" w:eastAsia="Times New Roman" w:hAnsi="Times New Roman" w:cs="Times New Roman"/>
          <w:sz w:val="24"/>
          <w:szCs w:val="24"/>
        </w:rPr>
        <w:t xml:space="preserve">T et al. </w:t>
      </w:r>
      <w:r>
        <w:rPr>
          <w:rFonts w:ascii="Times New Roman" w:eastAsia="Times New Roman" w:hAnsi="Times New Roman" w:cs="Times New Roman"/>
          <w:sz w:val="24"/>
          <w:szCs w:val="24"/>
        </w:rPr>
        <w:t xml:space="preserve">2006. </w:t>
      </w:r>
      <w:r w:rsidR="00AF1AE6">
        <w:rPr>
          <w:rFonts w:ascii="Times New Roman" w:eastAsia="Times New Roman" w:hAnsi="Times New Roman" w:cs="Times New Roman"/>
          <w:sz w:val="24"/>
          <w:szCs w:val="24"/>
        </w:rPr>
        <w:t xml:space="preserve">Phylogenetic Systematics </w:t>
      </w:r>
      <w:proofErr w:type="gramStart"/>
      <w:r w:rsidR="00AF1AE6">
        <w:rPr>
          <w:rFonts w:ascii="Times New Roman" w:eastAsia="Times New Roman" w:hAnsi="Times New Roman" w:cs="Times New Roman"/>
          <w:sz w:val="24"/>
          <w:szCs w:val="24"/>
        </w:rPr>
        <w:t>Of</w:t>
      </w:r>
      <w:proofErr w:type="gramEnd"/>
      <w:r w:rsidR="00AF1AE6">
        <w:rPr>
          <w:rFonts w:ascii="Times New Roman" w:eastAsia="Times New Roman" w:hAnsi="Times New Roman" w:cs="Times New Roman"/>
          <w:sz w:val="24"/>
          <w:szCs w:val="24"/>
        </w:rPr>
        <w:t xml:space="preserve"> Dart-Poison Frogs And Their Relatives (Amphibia: </w:t>
      </w:r>
      <w:proofErr w:type="spellStart"/>
      <w:r w:rsidR="00AF1AE6">
        <w:rPr>
          <w:rFonts w:ascii="Times New Roman" w:eastAsia="Times New Roman" w:hAnsi="Times New Roman" w:cs="Times New Roman"/>
          <w:sz w:val="24"/>
          <w:szCs w:val="24"/>
        </w:rPr>
        <w:t>Athesphatanura</w:t>
      </w:r>
      <w:proofErr w:type="spellEnd"/>
      <w:r w:rsidR="00AF1AE6">
        <w:rPr>
          <w:rFonts w:ascii="Times New Roman" w:eastAsia="Times New Roman" w:hAnsi="Times New Roman" w:cs="Times New Roman"/>
          <w:sz w:val="24"/>
          <w:szCs w:val="24"/>
        </w:rPr>
        <w:t xml:space="preserve">: </w:t>
      </w:r>
      <w:proofErr w:type="spellStart"/>
      <w:r w:rsidR="00AF1AE6">
        <w:rPr>
          <w:rFonts w:ascii="Times New Roman" w:eastAsia="Times New Roman" w:hAnsi="Times New Roman" w:cs="Times New Roman"/>
          <w:sz w:val="24"/>
          <w:szCs w:val="24"/>
        </w:rPr>
        <w:t>Dendrobatidae</w:t>
      </w:r>
      <w:proofErr w:type="spellEnd"/>
      <w:r w:rsidR="00AF1AE6">
        <w:rPr>
          <w:rFonts w:ascii="Times New Roman" w:eastAsia="Times New Roman" w:hAnsi="Times New Roman" w:cs="Times New Roman"/>
          <w:sz w:val="24"/>
          <w:szCs w:val="24"/>
        </w:rPr>
        <w:t xml:space="preserve">). </w:t>
      </w:r>
      <w:r w:rsidR="00AF1AE6" w:rsidRPr="00A30E37">
        <w:rPr>
          <w:rFonts w:ascii="Times New Roman" w:eastAsia="Times New Roman" w:hAnsi="Times New Roman" w:cs="Times New Roman"/>
          <w:bCs/>
          <w:sz w:val="24"/>
          <w:szCs w:val="24"/>
        </w:rPr>
        <w:t>Bulletin of the American Museum of Natural History</w:t>
      </w:r>
      <w:r>
        <w:rPr>
          <w:rFonts w:ascii="Times New Roman" w:eastAsia="Times New Roman" w:hAnsi="Times New Roman" w:cs="Times New Roman"/>
          <w:sz w:val="24"/>
          <w:szCs w:val="24"/>
        </w:rPr>
        <w:t>.</w:t>
      </w:r>
      <w:r w:rsidR="00AF1AE6">
        <w:rPr>
          <w:rFonts w:ascii="Times New Roman" w:eastAsia="Times New Roman" w:hAnsi="Times New Roman" w:cs="Times New Roman"/>
          <w:sz w:val="24"/>
          <w:szCs w:val="24"/>
        </w:rPr>
        <w:t xml:space="preserve"> 299</w:t>
      </w:r>
      <w:r>
        <w:rPr>
          <w:rFonts w:ascii="Times New Roman" w:eastAsia="Times New Roman" w:hAnsi="Times New Roman" w:cs="Times New Roman"/>
          <w:sz w:val="24"/>
          <w:szCs w:val="24"/>
        </w:rPr>
        <w:t xml:space="preserve">: </w:t>
      </w:r>
      <w:r w:rsidR="00AF1AE6">
        <w:rPr>
          <w:rFonts w:ascii="Times New Roman" w:eastAsia="Times New Roman" w:hAnsi="Times New Roman" w:cs="Times New Roman"/>
          <w:sz w:val="24"/>
          <w:szCs w:val="24"/>
        </w:rPr>
        <w:t>1</w:t>
      </w:r>
      <w:r w:rsidR="002B37CC">
        <w:rPr>
          <w:rFonts w:ascii="Times New Roman" w:eastAsia="Times New Roman" w:hAnsi="Times New Roman" w:cs="Times New Roman"/>
          <w:sz w:val="24"/>
          <w:szCs w:val="24"/>
        </w:rPr>
        <w:t>–</w:t>
      </w:r>
      <w:r w:rsidR="00AF1AE6">
        <w:rPr>
          <w:rFonts w:ascii="Times New Roman" w:eastAsia="Times New Roman" w:hAnsi="Times New Roman" w:cs="Times New Roman"/>
          <w:sz w:val="24"/>
          <w:szCs w:val="24"/>
        </w:rPr>
        <w:t>262</w:t>
      </w:r>
    </w:p>
    <w:p w14:paraId="0B47CEA8" w14:textId="77777777" w:rsidR="00A16414" w:rsidRDefault="00A16414">
      <w:pPr>
        <w:pBdr>
          <w:top w:val="nil"/>
          <w:left w:val="nil"/>
          <w:bottom w:val="nil"/>
          <w:right w:val="nil"/>
          <w:between w:val="nil"/>
        </w:pBdr>
        <w:spacing w:before="11"/>
        <w:rPr>
          <w:rFonts w:ascii="Times New Roman" w:eastAsia="Times New Roman" w:hAnsi="Times New Roman" w:cs="Times New Roman"/>
          <w:color w:val="000000"/>
          <w:sz w:val="24"/>
          <w:szCs w:val="24"/>
        </w:rPr>
      </w:pPr>
    </w:p>
    <w:p w14:paraId="5CCFC3D8" w14:textId="3C52983A" w:rsidR="00A16414" w:rsidRDefault="002A28DE">
      <w:pPr>
        <w:pBdr>
          <w:top w:val="nil"/>
          <w:left w:val="nil"/>
          <w:bottom w:val="nil"/>
          <w:right w:val="nil"/>
          <w:between w:val="nil"/>
        </w:pBdr>
        <w:ind w:right="23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Grant</w:t>
      </w:r>
      <w:r w:rsidR="00A1234A">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 xml:space="preserve">T et al. </w:t>
      </w:r>
      <w:r>
        <w:rPr>
          <w:rFonts w:ascii="Times New Roman" w:eastAsia="Times New Roman" w:hAnsi="Times New Roman" w:cs="Times New Roman"/>
          <w:color w:val="000000"/>
          <w:sz w:val="24"/>
          <w:szCs w:val="24"/>
        </w:rPr>
        <w:t xml:space="preserve">2017. </w:t>
      </w:r>
      <w:r w:rsidR="00AF1AE6">
        <w:rPr>
          <w:rFonts w:ascii="Times New Roman" w:eastAsia="Times New Roman" w:hAnsi="Times New Roman" w:cs="Times New Roman"/>
          <w:color w:val="000000"/>
          <w:sz w:val="24"/>
          <w:szCs w:val="24"/>
        </w:rPr>
        <w:t xml:space="preserve">Phylogenetic Systematics of Dart-Poison Frogs and Their Relatives Revisited (Anura: Dendrobatoidea). </w:t>
      </w:r>
      <w:proofErr w:type="spellStart"/>
      <w:r w:rsidR="00AF1AE6" w:rsidRPr="002A28DE">
        <w:rPr>
          <w:rFonts w:ascii="Times New Roman" w:eastAsia="Times New Roman" w:hAnsi="Times New Roman" w:cs="Times New Roman"/>
          <w:bCs/>
          <w:color w:val="000000"/>
          <w:sz w:val="24"/>
          <w:szCs w:val="24"/>
        </w:rPr>
        <w:t>BioOne</w:t>
      </w:r>
      <w:proofErr w:type="spellEnd"/>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12</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1</w:t>
      </w:r>
      <w:r w:rsidR="00D65633" w:rsidRPr="00D65633">
        <w:rPr>
          <w:rFonts w:ascii="Times New Roman" w:eastAsia="Times New Roman" w:hAnsi="Times New Roman" w:cs="Times New Roman"/>
          <w:sz w:val="24"/>
          <w:szCs w:val="24"/>
        </w:rPr>
        <w:t>–</w:t>
      </w:r>
      <w:r w:rsidR="00AF1AE6">
        <w:rPr>
          <w:rFonts w:ascii="Times New Roman" w:eastAsia="Times New Roman" w:hAnsi="Times New Roman" w:cs="Times New Roman"/>
          <w:color w:val="000000"/>
          <w:sz w:val="24"/>
          <w:szCs w:val="24"/>
        </w:rPr>
        <w:t xml:space="preserve">90 </w:t>
      </w:r>
    </w:p>
    <w:p w14:paraId="299913E1" w14:textId="77777777" w:rsidR="00A16414" w:rsidRDefault="00A16414">
      <w:pPr>
        <w:pBdr>
          <w:top w:val="nil"/>
          <w:left w:val="nil"/>
          <w:bottom w:val="nil"/>
          <w:right w:val="nil"/>
          <w:between w:val="nil"/>
        </w:pBdr>
        <w:spacing w:before="1"/>
        <w:rPr>
          <w:rFonts w:ascii="Times New Roman" w:eastAsia="Times New Roman" w:hAnsi="Times New Roman" w:cs="Times New Roman"/>
          <w:color w:val="000000"/>
          <w:sz w:val="24"/>
          <w:szCs w:val="24"/>
        </w:rPr>
      </w:pPr>
    </w:p>
    <w:p w14:paraId="709C737B" w14:textId="1A330553" w:rsidR="00A16414" w:rsidRDefault="0023151D">
      <w:pPr>
        <w:ind w:right="200"/>
        <w:rPr>
          <w:rFonts w:ascii="Times New Roman" w:eastAsia="Times New Roman" w:hAnsi="Times New Roman" w:cs="Times New Roman"/>
          <w:sz w:val="24"/>
          <w:szCs w:val="24"/>
        </w:rPr>
      </w:pPr>
      <w:r>
        <w:rPr>
          <w:rFonts w:ascii="Times New Roman" w:eastAsia="Times New Roman" w:hAnsi="Times New Roman" w:cs="Times New Roman"/>
          <w:sz w:val="24"/>
          <w:szCs w:val="24"/>
        </w:rPr>
        <w:t>Grelle</w:t>
      </w:r>
      <w:r w:rsidR="00AF1AE6">
        <w:rPr>
          <w:rFonts w:ascii="Times New Roman" w:eastAsia="Times New Roman" w:hAnsi="Times New Roman" w:cs="Times New Roman"/>
          <w:sz w:val="24"/>
          <w:szCs w:val="24"/>
        </w:rPr>
        <w:t xml:space="preserve"> CEV et al. Conservation Initiatives in the Brazilian Atlantic Forest. In: Araujo TB</w:t>
      </w:r>
      <w:r w:rsidR="00257EA7">
        <w:rPr>
          <w:rFonts w:ascii="Times New Roman" w:eastAsia="Times New Roman" w:hAnsi="Times New Roman" w:cs="Times New Roman"/>
          <w:sz w:val="24"/>
          <w:szCs w:val="24"/>
        </w:rPr>
        <w:t>,</w:t>
      </w:r>
      <w:r w:rsidR="00AF1AE6">
        <w:rPr>
          <w:rFonts w:ascii="Times New Roman" w:eastAsia="Times New Roman" w:hAnsi="Times New Roman" w:cs="Times New Roman"/>
          <w:sz w:val="24"/>
          <w:szCs w:val="24"/>
        </w:rPr>
        <w:t xml:space="preserve"> Araujo, T. P. </w:t>
      </w:r>
      <w:r w:rsidR="00AF1AE6" w:rsidRPr="0023151D">
        <w:rPr>
          <w:rFonts w:ascii="Times New Roman" w:eastAsia="Times New Roman" w:hAnsi="Times New Roman" w:cs="Times New Roman"/>
          <w:bCs/>
          <w:sz w:val="24"/>
          <w:szCs w:val="24"/>
        </w:rPr>
        <w:t>The Atlantic Forest: History, Biodiversity, Threats and Opportunities of the Mega-Diverse Forest</w:t>
      </w:r>
      <w:r w:rsidR="00AF1AE6">
        <w:rPr>
          <w:rFonts w:ascii="Times New Roman" w:eastAsia="Times New Roman" w:hAnsi="Times New Roman" w:cs="Times New Roman"/>
          <w:sz w:val="24"/>
          <w:szCs w:val="24"/>
        </w:rPr>
        <w:t xml:space="preserve">. </w:t>
      </w:r>
      <w:r w:rsidR="00D65633" w:rsidRPr="00D9231D">
        <w:rPr>
          <w:rFonts w:ascii="Times New Roman" w:eastAsia="Times New Roman" w:hAnsi="Times New Roman" w:cs="Times New Roman"/>
          <w:bCs/>
          <w:color w:val="000000"/>
          <w:sz w:val="24"/>
          <w:szCs w:val="24"/>
        </w:rPr>
        <w:t>Cham:</w:t>
      </w:r>
      <w:r w:rsidR="00D65633">
        <w:rPr>
          <w:rFonts w:ascii="Times New Roman" w:eastAsia="Times New Roman" w:hAnsi="Times New Roman" w:cs="Times New Roman"/>
          <w:color w:val="000000"/>
          <w:sz w:val="24"/>
          <w:szCs w:val="24"/>
        </w:rPr>
        <w:t xml:space="preserve"> Springer</w:t>
      </w:r>
      <w:r w:rsidR="00D65633">
        <w:rPr>
          <w:rFonts w:ascii="Times New Roman" w:eastAsia="Times New Roman" w:hAnsi="Times New Roman" w:cs="Times New Roman"/>
          <w:sz w:val="24"/>
          <w:szCs w:val="24"/>
        </w:rPr>
        <w:t>.</w:t>
      </w:r>
      <w:r w:rsidR="00AF1AE6">
        <w:rPr>
          <w:rFonts w:ascii="Times New Roman" w:eastAsia="Times New Roman" w:hAnsi="Times New Roman" w:cs="Times New Roman"/>
          <w:sz w:val="24"/>
          <w:szCs w:val="24"/>
        </w:rPr>
        <w:t xml:space="preserve"> 2021. </w:t>
      </w:r>
      <w:r w:rsidR="00D65633">
        <w:rPr>
          <w:rFonts w:ascii="Times New Roman" w:eastAsia="Times New Roman" w:hAnsi="Times New Roman" w:cs="Times New Roman"/>
          <w:sz w:val="24"/>
          <w:szCs w:val="24"/>
        </w:rPr>
        <w:t>p.</w:t>
      </w:r>
      <w:r w:rsidR="00D65633" w:rsidRPr="00D65633">
        <w:rPr>
          <w:rFonts w:ascii="Times New Roman" w:eastAsia="Times New Roman" w:hAnsi="Times New Roman" w:cs="Times New Roman"/>
          <w:sz w:val="24"/>
          <w:szCs w:val="24"/>
        </w:rPr>
        <w:t xml:space="preserve"> 421–449</w:t>
      </w:r>
    </w:p>
    <w:p w14:paraId="3D07203B"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556C5CA9" w14:textId="1239B8E7" w:rsidR="00A16414" w:rsidRDefault="00D65633">
      <w:pPr>
        <w:ind w:right="185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Guisan</w:t>
      </w:r>
      <w:proofErr w:type="spellEnd"/>
      <w:r w:rsidR="00AF1AE6">
        <w:rPr>
          <w:rFonts w:ascii="Times New Roman" w:eastAsia="Times New Roman" w:hAnsi="Times New Roman" w:cs="Times New Roman"/>
          <w:sz w:val="24"/>
          <w:szCs w:val="24"/>
        </w:rPr>
        <w:t xml:space="preserve"> A. et al.</w:t>
      </w:r>
      <w:r>
        <w:rPr>
          <w:rFonts w:ascii="Times New Roman" w:eastAsia="Times New Roman" w:hAnsi="Times New Roman" w:cs="Times New Roman"/>
          <w:sz w:val="24"/>
          <w:szCs w:val="24"/>
        </w:rPr>
        <w:t xml:space="preserve"> </w:t>
      </w:r>
      <w:r w:rsidRPr="00D65633">
        <w:rPr>
          <w:rFonts w:ascii="Times New Roman" w:eastAsia="Times New Roman" w:hAnsi="Times New Roman" w:cs="Times New Roman"/>
          <w:sz w:val="24"/>
          <w:szCs w:val="24"/>
        </w:rPr>
        <w:t>Overview of the Habitat Suitability Modeling Procedure</w:t>
      </w:r>
      <w:r>
        <w:rPr>
          <w:rFonts w:ascii="Times New Roman" w:eastAsia="Times New Roman" w:hAnsi="Times New Roman" w:cs="Times New Roman"/>
          <w:sz w:val="24"/>
          <w:szCs w:val="24"/>
        </w:rPr>
        <w:t xml:space="preserve">. In: </w:t>
      </w:r>
      <w:r w:rsidR="00AF1AE6" w:rsidRPr="00D65633">
        <w:rPr>
          <w:rFonts w:ascii="Times New Roman" w:eastAsia="Times New Roman" w:hAnsi="Times New Roman" w:cs="Times New Roman"/>
          <w:sz w:val="24"/>
          <w:szCs w:val="24"/>
        </w:rPr>
        <w:t xml:space="preserve">Habitat Suitability and Distribution Models </w:t>
      </w:r>
      <w:proofErr w:type="gramStart"/>
      <w:r w:rsidR="00AF1AE6" w:rsidRPr="00D65633">
        <w:rPr>
          <w:rFonts w:ascii="Times New Roman" w:eastAsia="Times New Roman" w:hAnsi="Times New Roman" w:cs="Times New Roman"/>
          <w:sz w:val="24"/>
          <w:szCs w:val="24"/>
        </w:rPr>
        <w:t>With</w:t>
      </w:r>
      <w:proofErr w:type="gramEnd"/>
      <w:r w:rsidRPr="00D65633">
        <w:rPr>
          <w:rFonts w:ascii="Times New Roman" w:eastAsia="Times New Roman" w:hAnsi="Times New Roman" w:cs="Times New Roman"/>
          <w:sz w:val="24"/>
          <w:szCs w:val="24"/>
        </w:rPr>
        <w:t xml:space="preserve"> </w:t>
      </w:r>
      <w:r w:rsidR="00AF1AE6" w:rsidRPr="00D65633">
        <w:rPr>
          <w:rFonts w:ascii="Times New Roman" w:eastAsia="Times New Roman" w:hAnsi="Times New Roman" w:cs="Times New Roman"/>
          <w:sz w:val="24"/>
          <w:szCs w:val="24"/>
        </w:rPr>
        <w:t>Applications in R</w:t>
      </w:r>
      <w:r w:rsidR="00AF1AE6">
        <w:rPr>
          <w:rFonts w:ascii="Times New Roman" w:eastAsia="Times New Roman" w:hAnsi="Times New Roman" w:cs="Times New Roman"/>
          <w:sz w:val="24"/>
          <w:szCs w:val="24"/>
        </w:rPr>
        <w:t>. Cambridge</w:t>
      </w:r>
      <w:r>
        <w:rPr>
          <w:rFonts w:ascii="Times New Roman" w:eastAsia="Times New Roman" w:hAnsi="Times New Roman" w:cs="Times New Roman"/>
          <w:sz w:val="24"/>
          <w:szCs w:val="24"/>
        </w:rPr>
        <w:t xml:space="preserve">: </w:t>
      </w:r>
      <w:r w:rsidR="00AF1AE6">
        <w:rPr>
          <w:rFonts w:ascii="Times New Roman" w:eastAsia="Times New Roman" w:hAnsi="Times New Roman" w:cs="Times New Roman"/>
          <w:sz w:val="24"/>
          <w:szCs w:val="24"/>
        </w:rPr>
        <w:t>Cambridge</w:t>
      </w:r>
      <w:r>
        <w:rPr>
          <w:rFonts w:ascii="Times New Roman" w:eastAsia="Times New Roman" w:hAnsi="Times New Roman" w:cs="Times New Roman"/>
          <w:sz w:val="24"/>
          <w:szCs w:val="24"/>
        </w:rPr>
        <w:t>.</w:t>
      </w:r>
      <w:r w:rsidR="00AF1AE6">
        <w:rPr>
          <w:rFonts w:ascii="Times New Roman" w:eastAsia="Times New Roman" w:hAnsi="Times New Roman" w:cs="Times New Roman"/>
          <w:sz w:val="24"/>
          <w:szCs w:val="24"/>
        </w:rPr>
        <w:t xml:space="preserve"> 2018. p.</w:t>
      </w:r>
      <w:r w:rsidR="002B37CC">
        <w:rPr>
          <w:rFonts w:ascii="Times New Roman" w:eastAsia="Times New Roman" w:hAnsi="Times New Roman" w:cs="Times New Roman"/>
          <w:sz w:val="24"/>
          <w:szCs w:val="24"/>
        </w:rPr>
        <w:t>11–</w:t>
      </w:r>
      <w:r w:rsidR="00AF1AE6">
        <w:rPr>
          <w:rFonts w:ascii="Times New Roman" w:eastAsia="Times New Roman" w:hAnsi="Times New Roman" w:cs="Times New Roman"/>
          <w:sz w:val="24"/>
          <w:szCs w:val="24"/>
        </w:rPr>
        <w:t>2</w:t>
      </w:r>
      <w:r w:rsidR="002B37CC">
        <w:rPr>
          <w:rFonts w:ascii="Times New Roman" w:eastAsia="Times New Roman" w:hAnsi="Times New Roman" w:cs="Times New Roman"/>
          <w:sz w:val="24"/>
          <w:szCs w:val="24"/>
        </w:rPr>
        <w:t>0</w:t>
      </w:r>
    </w:p>
    <w:p w14:paraId="392BA872"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5AE9EA37" w14:textId="1BF13762" w:rsidR="00A16414" w:rsidRDefault="00AF1AE6">
      <w:pPr>
        <w:pBdr>
          <w:top w:val="nil"/>
          <w:left w:val="nil"/>
          <w:bottom w:val="nil"/>
          <w:right w:val="nil"/>
          <w:between w:val="nil"/>
        </w:pBd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Hijmans</w:t>
      </w:r>
      <w:proofErr w:type="spellEnd"/>
      <w:r>
        <w:rPr>
          <w:rFonts w:ascii="Times New Roman" w:eastAsia="Times New Roman" w:hAnsi="Times New Roman" w:cs="Times New Roman"/>
          <w:color w:val="000000"/>
          <w:sz w:val="24"/>
          <w:szCs w:val="24"/>
        </w:rPr>
        <w:t xml:space="preserve"> R</w:t>
      </w:r>
      <w:r w:rsidR="00F93B84">
        <w:rPr>
          <w:rFonts w:ascii="Times New Roman" w:eastAsia="Times New Roman" w:hAnsi="Times New Roman" w:cs="Times New Roman"/>
          <w:color w:val="000000"/>
          <w:sz w:val="24"/>
          <w:szCs w:val="24"/>
        </w:rPr>
        <w:t>J</w:t>
      </w:r>
      <w:r>
        <w:rPr>
          <w:rFonts w:ascii="Times New Roman" w:eastAsia="Times New Roman" w:hAnsi="Times New Roman" w:cs="Times New Roman"/>
          <w:color w:val="000000"/>
          <w:sz w:val="24"/>
          <w:szCs w:val="24"/>
        </w:rPr>
        <w:t xml:space="preserve"> (2023</w:t>
      </w:r>
      <w:r w:rsidR="00F93B84">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_terra: Spatial Data Analysis_. R package version 1.7-29, &lt;https://CRAN.R-project.org/package=terra&gt;</w:t>
      </w:r>
    </w:p>
    <w:p w14:paraId="5ACB20C9"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3DB5B2EF" w14:textId="76A276EE" w:rsidR="00A16414" w:rsidRDefault="00AF1AE6">
      <w:pPr>
        <w:pBdr>
          <w:top w:val="nil"/>
          <w:left w:val="nil"/>
          <w:bottom w:val="nil"/>
          <w:right w:val="nil"/>
          <w:between w:val="nil"/>
        </w:pBdr>
        <w:spacing w:before="1"/>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Hijmans</w:t>
      </w:r>
      <w:proofErr w:type="spellEnd"/>
      <w:r>
        <w:rPr>
          <w:rFonts w:ascii="Times New Roman" w:eastAsia="Times New Roman" w:hAnsi="Times New Roman" w:cs="Times New Roman"/>
          <w:color w:val="000000"/>
          <w:sz w:val="24"/>
          <w:szCs w:val="24"/>
        </w:rPr>
        <w:t xml:space="preserve">, </w:t>
      </w:r>
      <w:r w:rsidR="00F93B84">
        <w:rPr>
          <w:rFonts w:ascii="Times New Roman" w:eastAsia="Times New Roman" w:hAnsi="Times New Roman" w:cs="Times New Roman"/>
          <w:color w:val="000000"/>
          <w:sz w:val="24"/>
          <w:szCs w:val="24"/>
        </w:rPr>
        <w:t>RJ</w:t>
      </w:r>
      <w:r>
        <w:rPr>
          <w:rFonts w:ascii="Times New Roman" w:eastAsia="Times New Roman" w:hAnsi="Times New Roman" w:cs="Times New Roman"/>
          <w:color w:val="000000"/>
          <w:sz w:val="24"/>
          <w:szCs w:val="24"/>
        </w:rPr>
        <w:t>. et al. (2023</w:t>
      </w:r>
      <w:r w:rsidR="00F93B84">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z w:val="24"/>
          <w:szCs w:val="24"/>
        </w:rPr>
        <w:t>). _</w:t>
      </w:r>
      <w:proofErr w:type="spellStart"/>
      <w:r>
        <w:rPr>
          <w:rFonts w:ascii="Times New Roman" w:eastAsia="Times New Roman" w:hAnsi="Times New Roman" w:cs="Times New Roman"/>
          <w:color w:val="000000"/>
          <w:sz w:val="24"/>
          <w:szCs w:val="24"/>
        </w:rPr>
        <w:t>dismo</w:t>
      </w:r>
      <w:proofErr w:type="spellEnd"/>
      <w:r>
        <w:rPr>
          <w:rFonts w:ascii="Times New Roman" w:eastAsia="Times New Roman" w:hAnsi="Times New Roman" w:cs="Times New Roman"/>
          <w:color w:val="000000"/>
          <w:sz w:val="24"/>
          <w:szCs w:val="24"/>
        </w:rPr>
        <w:t xml:space="preserve">: Species Distribution Modeling_. R package version 1.3-14, </w:t>
      </w:r>
      <w:hyperlink r:id="rId24">
        <w:r>
          <w:rPr>
            <w:rFonts w:ascii="Times New Roman" w:eastAsia="Times New Roman" w:hAnsi="Times New Roman" w:cs="Times New Roman"/>
            <w:color w:val="0462C1"/>
            <w:sz w:val="24"/>
            <w:szCs w:val="24"/>
            <w:u w:val="single"/>
          </w:rPr>
          <w:t>https://CRAN.R-project.org/package=dismo</w:t>
        </w:r>
      </w:hyperlink>
    </w:p>
    <w:p w14:paraId="7E9E5496"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1B1FEF90" w14:textId="5471D4EB" w:rsidR="00A16414" w:rsidRPr="00E2574B" w:rsidRDefault="00AF1AE6">
      <w:pPr>
        <w:pBdr>
          <w:top w:val="nil"/>
          <w:left w:val="nil"/>
          <w:bottom w:val="nil"/>
          <w:right w:val="nil"/>
          <w:between w:val="nil"/>
        </w:pBdr>
        <w:spacing w:before="92"/>
        <w:ind w:right="251"/>
        <w:rPr>
          <w:rFonts w:ascii="Times New Roman" w:eastAsia="Times New Roman" w:hAnsi="Times New Roman" w:cs="Times New Roman"/>
          <w:color w:val="0462C1"/>
          <w:sz w:val="24"/>
          <w:szCs w:val="24"/>
          <w:u w:val="single"/>
        </w:rPr>
      </w:pPr>
      <w:proofErr w:type="spellStart"/>
      <w:r>
        <w:rPr>
          <w:rFonts w:ascii="Times New Roman" w:eastAsia="Times New Roman" w:hAnsi="Times New Roman" w:cs="Times New Roman"/>
          <w:color w:val="000000"/>
          <w:sz w:val="24"/>
          <w:szCs w:val="24"/>
        </w:rPr>
        <w:t>Hijmans</w:t>
      </w:r>
      <w:proofErr w:type="spellEnd"/>
      <w:r>
        <w:rPr>
          <w:rFonts w:ascii="Times New Roman" w:eastAsia="Times New Roman" w:hAnsi="Times New Roman" w:cs="Times New Roman"/>
          <w:color w:val="000000"/>
          <w:sz w:val="24"/>
          <w:szCs w:val="24"/>
        </w:rPr>
        <w:t>, RJ et al. (2023</w:t>
      </w:r>
      <w:r w:rsidR="00F93B84">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 xml:space="preserve">). _{geodata}: Download Geographic Data_. </w:t>
      </w:r>
      <w:r w:rsidRPr="00E2574B">
        <w:rPr>
          <w:rFonts w:ascii="Times New Roman" w:eastAsia="Times New Roman" w:hAnsi="Times New Roman" w:cs="Times New Roman"/>
          <w:color w:val="000000"/>
          <w:sz w:val="24"/>
          <w:szCs w:val="24"/>
        </w:rPr>
        <w:t xml:space="preserve">R package version 0.5-8, </w:t>
      </w:r>
      <w:hyperlink r:id="rId25">
        <w:r w:rsidRPr="00E2574B">
          <w:rPr>
            <w:rFonts w:ascii="Times New Roman" w:eastAsia="Times New Roman" w:hAnsi="Times New Roman" w:cs="Times New Roman"/>
            <w:color w:val="0462C1"/>
            <w:sz w:val="24"/>
            <w:szCs w:val="24"/>
            <w:u w:val="single"/>
          </w:rPr>
          <w:t>https://CRAN.R-project.org/package={geodata}</w:t>
        </w:r>
      </w:hyperlink>
    </w:p>
    <w:p w14:paraId="33361E89" w14:textId="77777777" w:rsidR="00A16414" w:rsidRPr="00E2574B" w:rsidRDefault="00A16414">
      <w:pPr>
        <w:pBdr>
          <w:top w:val="nil"/>
          <w:left w:val="nil"/>
          <w:bottom w:val="nil"/>
          <w:right w:val="nil"/>
          <w:between w:val="nil"/>
        </w:pBdr>
        <w:spacing w:before="92"/>
        <w:ind w:right="251"/>
        <w:rPr>
          <w:rFonts w:ascii="Times New Roman" w:eastAsia="Times New Roman" w:hAnsi="Times New Roman" w:cs="Times New Roman"/>
          <w:color w:val="0462C1"/>
          <w:sz w:val="24"/>
          <w:szCs w:val="24"/>
          <w:u w:val="single"/>
        </w:rPr>
      </w:pPr>
    </w:p>
    <w:p w14:paraId="4F1F8BD9" w14:textId="3B5640FE" w:rsidR="00F93B84" w:rsidRPr="003B48CD" w:rsidRDefault="00AF1AE6" w:rsidP="00F93B84">
      <w:pPr>
        <w:pBdr>
          <w:top w:val="nil"/>
          <w:left w:val="nil"/>
          <w:bottom w:val="nil"/>
          <w:right w:val="nil"/>
          <w:between w:val="nil"/>
        </w:pBdr>
        <w:spacing w:before="92"/>
        <w:ind w:right="251"/>
        <w:rPr>
          <w:rFonts w:ascii="Times New Roman" w:eastAsia="Times New Roman" w:hAnsi="Times New Roman" w:cs="Times New Roman"/>
          <w:color w:val="000000"/>
          <w:sz w:val="24"/>
          <w:szCs w:val="24"/>
        </w:rPr>
      </w:pPr>
      <w:proofErr w:type="spellStart"/>
      <w:r w:rsidRPr="00E2574B">
        <w:rPr>
          <w:rFonts w:ascii="Times New Roman" w:eastAsia="Times New Roman" w:hAnsi="Times New Roman" w:cs="Times New Roman"/>
          <w:color w:val="000000"/>
          <w:sz w:val="24"/>
          <w:szCs w:val="24"/>
        </w:rPr>
        <w:t>Hijmans</w:t>
      </w:r>
      <w:proofErr w:type="spellEnd"/>
      <w:r w:rsidRPr="00E2574B">
        <w:rPr>
          <w:rFonts w:ascii="Times New Roman" w:eastAsia="Times New Roman" w:hAnsi="Times New Roman" w:cs="Times New Roman"/>
          <w:color w:val="000000"/>
          <w:sz w:val="24"/>
          <w:szCs w:val="24"/>
        </w:rPr>
        <w:t xml:space="preserve"> </w:t>
      </w:r>
      <w:r w:rsidR="00F93B84">
        <w:rPr>
          <w:rFonts w:ascii="Times New Roman" w:eastAsia="Times New Roman" w:hAnsi="Times New Roman" w:cs="Times New Roman"/>
          <w:color w:val="000000"/>
          <w:sz w:val="24"/>
          <w:szCs w:val="24"/>
        </w:rPr>
        <w:t>RJ</w:t>
      </w:r>
      <w:r w:rsidRPr="00E2574B">
        <w:rPr>
          <w:rFonts w:ascii="Times New Roman" w:eastAsia="Times New Roman" w:hAnsi="Times New Roman" w:cs="Times New Roman"/>
          <w:color w:val="000000"/>
          <w:sz w:val="24"/>
          <w:szCs w:val="24"/>
        </w:rPr>
        <w:t xml:space="preserve"> (2023</w:t>
      </w:r>
      <w:r w:rsidR="00F93B84">
        <w:rPr>
          <w:rFonts w:ascii="Times New Roman" w:eastAsia="Times New Roman" w:hAnsi="Times New Roman" w:cs="Times New Roman"/>
          <w:color w:val="000000"/>
          <w:sz w:val="24"/>
          <w:szCs w:val="24"/>
        </w:rPr>
        <w:t>d</w:t>
      </w:r>
      <w:r w:rsidRPr="00E2574B">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_raster: Geographic Data Analysis and Modeling_. R package version 3.6-26, </w:t>
      </w:r>
      <w:hyperlink r:id="rId26">
        <w:r>
          <w:rPr>
            <w:rFonts w:ascii="Times New Roman" w:eastAsia="Times New Roman" w:hAnsi="Times New Roman" w:cs="Times New Roman"/>
            <w:color w:val="0000FF"/>
            <w:sz w:val="24"/>
            <w:szCs w:val="24"/>
            <w:u w:val="single"/>
          </w:rPr>
          <w:t>https://CRAN.R-project.org/package=raster</w:t>
        </w:r>
      </w:hyperlink>
      <w:r>
        <w:rPr>
          <w:rFonts w:ascii="Times New Roman" w:eastAsia="Times New Roman" w:hAnsi="Times New Roman" w:cs="Times New Roman"/>
          <w:color w:val="000000"/>
          <w:sz w:val="24"/>
          <w:szCs w:val="24"/>
        </w:rPr>
        <w:t xml:space="preserve"> </w:t>
      </w:r>
    </w:p>
    <w:p w14:paraId="166FE570" w14:textId="77777777" w:rsidR="00F93B84" w:rsidRDefault="00F93B84">
      <w:pPr>
        <w:pBdr>
          <w:top w:val="nil"/>
          <w:left w:val="nil"/>
          <w:bottom w:val="nil"/>
          <w:right w:val="nil"/>
          <w:between w:val="nil"/>
        </w:pBdr>
        <w:rPr>
          <w:rFonts w:ascii="Times New Roman" w:eastAsia="Times New Roman" w:hAnsi="Times New Roman" w:cs="Times New Roman"/>
          <w:color w:val="000000"/>
          <w:sz w:val="24"/>
          <w:szCs w:val="24"/>
        </w:rPr>
      </w:pPr>
    </w:p>
    <w:p w14:paraId="2569EB14" w14:textId="3D79A21C" w:rsidR="00A16414" w:rsidRPr="00C269B5" w:rsidRDefault="00B957B3" w:rsidP="00101289">
      <w:pPr>
        <w:pBdr>
          <w:top w:val="nil"/>
          <w:left w:val="nil"/>
          <w:bottom w:val="nil"/>
          <w:right w:val="nil"/>
          <w:between w:val="nil"/>
        </w:pBdr>
        <w:ind w:right="279"/>
        <w:rPr>
          <w:rFonts w:ascii="Times New Roman" w:eastAsia="Times New Roman" w:hAnsi="Times New Roman" w:cs="Times New Roman"/>
          <w:sz w:val="24"/>
          <w:szCs w:val="24"/>
          <w:lang w:val="pt-BR"/>
        </w:rPr>
      </w:pPr>
      <w:r w:rsidRPr="00B957B3">
        <w:rPr>
          <w:rFonts w:ascii="Times New Roman" w:eastAsia="Times New Roman" w:hAnsi="Times New Roman" w:cs="Times New Roman"/>
          <w:color w:val="000000"/>
          <w:sz w:val="24"/>
          <w:szCs w:val="24"/>
        </w:rPr>
        <w:t>Huete A</w:t>
      </w:r>
      <w:r>
        <w:rPr>
          <w:rFonts w:ascii="Times New Roman" w:eastAsia="Times New Roman" w:hAnsi="Times New Roman" w:cs="Times New Roman"/>
          <w:color w:val="000000"/>
          <w:sz w:val="24"/>
          <w:szCs w:val="24"/>
        </w:rPr>
        <w:t xml:space="preserve"> et al</w:t>
      </w:r>
      <w:r w:rsidR="00625CE6">
        <w:rPr>
          <w:rFonts w:ascii="Times New Roman" w:eastAsia="Times New Roman" w:hAnsi="Times New Roman" w:cs="Times New Roman"/>
          <w:color w:val="000000"/>
          <w:sz w:val="24"/>
          <w:szCs w:val="24"/>
        </w:rPr>
        <w:t>. 2002</w:t>
      </w:r>
      <w:r w:rsidR="00AF1AE6" w:rsidRPr="00B957B3">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 xml:space="preserve">Overview of the radiometric and biophysical performance of the MODIS vegetation indices. </w:t>
      </w:r>
      <w:r w:rsidR="00AF1AE6" w:rsidRPr="003E2B79">
        <w:rPr>
          <w:rFonts w:ascii="Times New Roman" w:eastAsia="Times New Roman" w:hAnsi="Times New Roman" w:cs="Times New Roman"/>
          <w:color w:val="000000"/>
          <w:sz w:val="24"/>
          <w:szCs w:val="24"/>
          <w:lang w:val="pt-BR"/>
        </w:rPr>
        <w:t xml:space="preserve">Remote </w:t>
      </w:r>
      <w:proofErr w:type="spellStart"/>
      <w:r w:rsidR="00AF1AE6" w:rsidRPr="003E2B79">
        <w:rPr>
          <w:rFonts w:ascii="Times New Roman" w:eastAsia="Times New Roman" w:hAnsi="Times New Roman" w:cs="Times New Roman"/>
          <w:color w:val="000000"/>
          <w:sz w:val="24"/>
          <w:szCs w:val="24"/>
          <w:lang w:val="pt-BR"/>
        </w:rPr>
        <w:t>Sensitive</w:t>
      </w:r>
      <w:proofErr w:type="spellEnd"/>
      <w:r w:rsidR="00AF1AE6" w:rsidRPr="003E2B79">
        <w:rPr>
          <w:rFonts w:ascii="Times New Roman" w:eastAsia="Times New Roman" w:hAnsi="Times New Roman" w:cs="Times New Roman"/>
          <w:color w:val="000000"/>
          <w:sz w:val="24"/>
          <w:szCs w:val="24"/>
          <w:lang w:val="pt-BR"/>
        </w:rPr>
        <w:t xml:space="preserve"> Environment</w:t>
      </w:r>
      <w:r w:rsidR="002849A4" w:rsidRPr="003E2B79">
        <w:rPr>
          <w:rFonts w:ascii="Times New Roman" w:eastAsia="Times New Roman" w:hAnsi="Times New Roman" w:cs="Times New Roman"/>
          <w:color w:val="000000"/>
          <w:sz w:val="24"/>
          <w:szCs w:val="24"/>
          <w:lang w:val="pt-BR"/>
        </w:rPr>
        <w:t>.</w:t>
      </w:r>
      <w:r w:rsidR="00AF1AE6" w:rsidRPr="003E2B79">
        <w:rPr>
          <w:rFonts w:ascii="Times New Roman" w:eastAsia="Times New Roman" w:hAnsi="Times New Roman" w:cs="Times New Roman"/>
          <w:color w:val="000000"/>
          <w:sz w:val="24"/>
          <w:szCs w:val="24"/>
          <w:lang w:val="pt-BR"/>
        </w:rPr>
        <w:t xml:space="preserve"> 83</w:t>
      </w:r>
      <w:r w:rsidR="002849A4" w:rsidRPr="003E2B79">
        <w:rPr>
          <w:rFonts w:ascii="Times New Roman" w:eastAsia="Times New Roman" w:hAnsi="Times New Roman" w:cs="Times New Roman"/>
          <w:color w:val="000000"/>
          <w:sz w:val="24"/>
          <w:szCs w:val="24"/>
          <w:lang w:val="pt-BR"/>
        </w:rPr>
        <w:t>(</w:t>
      </w:r>
      <w:r w:rsidR="00AF1AE6" w:rsidRPr="003E2B79">
        <w:rPr>
          <w:rFonts w:ascii="Times New Roman" w:eastAsia="Times New Roman" w:hAnsi="Times New Roman" w:cs="Times New Roman"/>
          <w:color w:val="000000"/>
          <w:sz w:val="24"/>
          <w:szCs w:val="24"/>
          <w:lang w:val="pt-BR"/>
        </w:rPr>
        <w:t>1-2</w:t>
      </w:r>
      <w:r w:rsidR="002849A4" w:rsidRPr="003E2B79">
        <w:rPr>
          <w:rFonts w:ascii="Times New Roman" w:eastAsia="Times New Roman" w:hAnsi="Times New Roman" w:cs="Times New Roman"/>
          <w:color w:val="000000"/>
          <w:sz w:val="24"/>
          <w:szCs w:val="24"/>
          <w:lang w:val="pt-BR"/>
        </w:rPr>
        <w:t xml:space="preserve">): </w:t>
      </w:r>
      <w:r w:rsidR="00AF1AE6" w:rsidRPr="003E2B79">
        <w:rPr>
          <w:rFonts w:ascii="Times New Roman" w:eastAsia="Times New Roman" w:hAnsi="Times New Roman" w:cs="Times New Roman"/>
          <w:color w:val="000000"/>
          <w:sz w:val="24"/>
          <w:szCs w:val="24"/>
          <w:lang w:val="pt-BR"/>
        </w:rPr>
        <w:t>192</w:t>
      </w:r>
      <w:r w:rsidR="00AE54F1" w:rsidRPr="003E2B79">
        <w:rPr>
          <w:rFonts w:ascii="Times New Roman" w:eastAsia="Times New Roman" w:hAnsi="Times New Roman" w:cs="Times New Roman"/>
          <w:color w:val="000000"/>
          <w:sz w:val="24"/>
          <w:szCs w:val="24"/>
          <w:lang w:val="pt-BR"/>
        </w:rPr>
        <w:t>–</w:t>
      </w:r>
      <w:r w:rsidR="00AF1AE6" w:rsidRPr="003E2B79">
        <w:rPr>
          <w:rFonts w:ascii="Times New Roman" w:eastAsia="Times New Roman" w:hAnsi="Times New Roman" w:cs="Times New Roman"/>
          <w:color w:val="000000"/>
          <w:sz w:val="24"/>
          <w:szCs w:val="24"/>
          <w:lang w:val="pt-BR"/>
        </w:rPr>
        <w:t>213</w:t>
      </w:r>
    </w:p>
    <w:p w14:paraId="6B6C2179" w14:textId="77777777" w:rsidR="00A16414" w:rsidRPr="00C269B5" w:rsidRDefault="00A16414">
      <w:pPr>
        <w:pBdr>
          <w:top w:val="nil"/>
          <w:left w:val="nil"/>
          <w:bottom w:val="nil"/>
          <w:right w:val="nil"/>
          <w:between w:val="nil"/>
        </w:pBdr>
        <w:spacing w:before="1"/>
        <w:rPr>
          <w:rFonts w:ascii="Times New Roman" w:eastAsia="Times New Roman" w:hAnsi="Times New Roman" w:cs="Times New Roman"/>
          <w:color w:val="000000"/>
          <w:sz w:val="24"/>
          <w:szCs w:val="24"/>
          <w:lang w:val="pt-BR"/>
        </w:rPr>
      </w:pPr>
    </w:p>
    <w:p w14:paraId="2E4D1C8A" w14:textId="77777777" w:rsidR="00A16414" w:rsidRPr="00782F54" w:rsidRDefault="00AF1AE6">
      <w:pPr>
        <w:ind w:right="439"/>
        <w:rPr>
          <w:rFonts w:ascii="Times New Roman" w:eastAsia="Times New Roman" w:hAnsi="Times New Roman" w:cs="Times New Roman"/>
          <w:sz w:val="24"/>
          <w:szCs w:val="24"/>
          <w:lang w:val="pt-BR"/>
        </w:rPr>
      </w:pPr>
      <w:r w:rsidRPr="00782F54">
        <w:rPr>
          <w:rFonts w:ascii="Times New Roman" w:eastAsia="Times New Roman" w:hAnsi="Times New Roman" w:cs="Times New Roman"/>
          <w:sz w:val="24"/>
          <w:szCs w:val="24"/>
          <w:lang w:val="pt-BR"/>
        </w:rPr>
        <w:t xml:space="preserve">ICMBIO. 2018. </w:t>
      </w:r>
      <w:r w:rsidRPr="001579F3">
        <w:rPr>
          <w:rFonts w:ascii="Times New Roman" w:eastAsia="Times New Roman" w:hAnsi="Times New Roman" w:cs="Times New Roman"/>
          <w:bCs/>
          <w:sz w:val="24"/>
          <w:szCs w:val="24"/>
          <w:lang w:val="pt-BR"/>
        </w:rPr>
        <w:t>Fauna Brasileira Ameaçada de Extinção</w:t>
      </w:r>
      <w:r w:rsidRPr="00782F54">
        <w:rPr>
          <w:rFonts w:ascii="Times New Roman" w:eastAsia="Times New Roman" w:hAnsi="Times New Roman" w:cs="Times New Roman"/>
          <w:sz w:val="24"/>
          <w:szCs w:val="24"/>
          <w:lang w:val="pt-BR"/>
        </w:rPr>
        <w:t>. Fundação Biodiversitas para a Conservação da Diversidade Biológica, Brasília</w:t>
      </w:r>
    </w:p>
    <w:p w14:paraId="5F4C9E17" w14:textId="77777777" w:rsidR="00A16414" w:rsidRPr="00782F54" w:rsidRDefault="00A16414">
      <w:pPr>
        <w:pBdr>
          <w:top w:val="nil"/>
          <w:left w:val="nil"/>
          <w:bottom w:val="nil"/>
          <w:right w:val="nil"/>
          <w:between w:val="nil"/>
        </w:pBdr>
        <w:rPr>
          <w:rFonts w:ascii="Times New Roman" w:eastAsia="Times New Roman" w:hAnsi="Times New Roman" w:cs="Times New Roman"/>
          <w:color w:val="000000"/>
          <w:sz w:val="24"/>
          <w:szCs w:val="24"/>
          <w:lang w:val="pt-BR"/>
        </w:rPr>
      </w:pPr>
    </w:p>
    <w:p w14:paraId="1959CEE5" w14:textId="04FB719A" w:rsidR="00A16414" w:rsidRPr="00782F54" w:rsidRDefault="00AF1AE6">
      <w:pPr>
        <w:ind w:right="1708"/>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IUCN ASG: </w:t>
      </w:r>
      <w:hyperlink r:id="rId27">
        <w:r>
          <w:rPr>
            <w:rFonts w:ascii="Times New Roman" w:eastAsia="Times New Roman" w:hAnsi="Times New Roman" w:cs="Times New Roman"/>
            <w:b/>
            <w:sz w:val="24"/>
            <w:szCs w:val="24"/>
          </w:rPr>
          <w:t>IUCN SSC Amphibian Specialist Group</w:t>
        </w:r>
      </w:hyperlink>
      <w:r>
        <w:rPr>
          <w:rFonts w:ascii="Times New Roman" w:eastAsia="Times New Roman" w:hAnsi="Times New Roman" w:cs="Times New Roman"/>
          <w:sz w:val="24"/>
          <w:szCs w:val="24"/>
        </w:rPr>
        <w:t xml:space="preserve">. </w:t>
      </w:r>
      <w:r w:rsidRPr="00782F54">
        <w:rPr>
          <w:rFonts w:ascii="Times New Roman" w:eastAsia="Times New Roman" w:hAnsi="Times New Roman" w:cs="Times New Roman"/>
          <w:sz w:val="24"/>
          <w:szCs w:val="24"/>
          <w:lang w:val="pt-BR"/>
        </w:rPr>
        <w:t xml:space="preserve">&lt; </w:t>
      </w:r>
      <w:r>
        <w:fldChar w:fldCharType="begin"/>
      </w:r>
      <w:r w:rsidRPr="001A68AA">
        <w:rPr>
          <w:lang w:val="pt-BR"/>
          <w:rPrChange w:id="42" w:author="Pedro Simoes" w:date="2024-06-04T09:05:00Z" w16du:dateUtc="2024-06-04T12:05:00Z">
            <w:rPr/>
          </w:rPrChange>
        </w:rPr>
        <w:instrText>HYPERLINK "https://www.iucn-amphibians.org/" \h</w:instrText>
      </w:r>
      <w:r>
        <w:fldChar w:fldCharType="separate"/>
      </w:r>
      <w:r w:rsidRPr="00782F54">
        <w:rPr>
          <w:rFonts w:ascii="Times New Roman" w:eastAsia="Times New Roman" w:hAnsi="Times New Roman" w:cs="Times New Roman"/>
          <w:color w:val="0462C1"/>
          <w:sz w:val="24"/>
          <w:szCs w:val="24"/>
          <w:u w:val="single"/>
          <w:lang w:val="pt-BR"/>
        </w:rPr>
        <w:t>https://www.iucn-amphibians.org/</w:t>
      </w:r>
      <w:r>
        <w:rPr>
          <w:rFonts w:ascii="Times New Roman" w:eastAsia="Times New Roman" w:hAnsi="Times New Roman" w:cs="Times New Roman"/>
          <w:color w:val="0462C1"/>
          <w:sz w:val="24"/>
          <w:szCs w:val="24"/>
          <w:u w:val="single"/>
          <w:lang w:val="pt-BR"/>
        </w:rPr>
        <w:fldChar w:fldCharType="end"/>
      </w:r>
      <w:r w:rsidRPr="00782F54">
        <w:rPr>
          <w:rFonts w:ascii="Times New Roman" w:eastAsia="Times New Roman" w:hAnsi="Times New Roman" w:cs="Times New Roman"/>
          <w:sz w:val="24"/>
          <w:szCs w:val="24"/>
          <w:lang w:val="pt-BR"/>
        </w:rPr>
        <w:t>&gt;</w:t>
      </w:r>
    </w:p>
    <w:p w14:paraId="2562E84E" w14:textId="77777777" w:rsidR="00A16414" w:rsidRPr="00782F54" w:rsidRDefault="00A16414">
      <w:pPr>
        <w:pBdr>
          <w:top w:val="nil"/>
          <w:left w:val="nil"/>
          <w:bottom w:val="nil"/>
          <w:right w:val="nil"/>
          <w:between w:val="nil"/>
        </w:pBdr>
        <w:rPr>
          <w:rFonts w:ascii="Times New Roman" w:eastAsia="Times New Roman" w:hAnsi="Times New Roman" w:cs="Times New Roman"/>
          <w:color w:val="000000"/>
          <w:sz w:val="24"/>
          <w:szCs w:val="24"/>
          <w:lang w:val="pt-BR"/>
        </w:rPr>
      </w:pPr>
    </w:p>
    <w:p w14:paraId="0E86C43D" w14:textId="0A42B495" w:rsidR="00A16414" w:rsidRPr="00C269B5" w:rsidRDefault="0084588F">
      <w:pPr>
        <w:ind w:right="439"/>
        <w:rPr>
          <w:rFonts w:ascii="Times New Roman" w:hAnsi="Times New Roman" w:cs="Times New Roman"/>
          <w:sz w:val="24"/>
          <w:szCs w:val="24"/>
          <w:lang w:val="pt-BR"/>
        </w:rPr>
      </w:pPr>
      <w:r w:rsidRPr="0084588F">
        <w:rPr>
          <w:rFonts w:ascii="Times New Roman" w:hAnsi="Times New Roman" w:cs="Times New Roman"/>
          <w:sz w:val="24"/>
          <w:szCs w:val="24"/>
          <w:lang w:val="pt-BR"/>
        </w:rPr>
        <w:t xml:space="preserve">IUCN SSC </w:t>
      </w:r>
      <w:proofErr w:type="spellStart"/>
      <w:r w:rsidRPr="0084588F">
        <w:rPr>
          <w:rFonts w:ascii="Times New Roman" w:hAnsi="Times New Roman" w:cs="Times New Roman"/>
          <w:sz w:val="24"/>
          <w:szCs w:val="24"/>
          <w:lang w:val="pt-BR"/>
        </w:rPr>
        <w:t>Amphibian</w:t>
      </w:r>
      <w:proofErr w:type="spellEnd"/>
      <w:r w:rsidRPr="0084588F">
        <w:rPr>
          <w:rFonts w:ascii="Times New Roman" w:hAnsi="Times New Roman" w:cs="Times New Roman"/>
          <w:sz w:val="24"/>
          <w:szCs w:val="24"/>
          <w:lang w:val="pt-BR"/>
        </w:rPr>
        <w:t xml:space="preserve"> </w:t>
      </w:r>
      <w:proofErr w:type="spellStart"/>
      <w:r w:rsidRPr="0084588F">
        <w:rPr>
          <w:rFonts w:ascii="Times New Roman" w:hAnsi="Times New Roman" w:cs="Times New Roman"/>
          <w:sz w:val="24"/>
          <w:szCs w:val="24"/>
          <w:lang w:val="pt-BR"/>
        </w:rPr>
        <w:t>Specialist</w:t>
      </w:r>
      <w:proofErr w:type="spellEnd"/>
      <w:r w:rsidRPr="0084588F">
        <w:rPr>
          <w:rFonts w:ascii="Times New Roman" w:hAnsi="Times New Roman" w:cs="Times New Roman"/>
          <w:sz w:val="24"/>
          <w:szCs w:val="24"/>
          <w:lang w:val="pt-BR"/>
        </w:rPr>
        <w:t xml:space="preserve"> </w:t>
      </w:r>
      <w:proofErr w:type="spellStart"/>
      <w:r w:rsidRPr="0084588F">
        <w:rPr>
          <w:rFonts w:ascii="Times New Roman" w:hAnsi="Times New Roman" w:cs="Times New Roman"/>
          <w:sz w:val="24"/>
          <w:szCs w:val="24"/>
          <w:lang w:val="pt-BR"/>
        </w:rPr>
        <w:t>Group</w:t>
      </w:r>
      <w:proofErr w:type="spellEnd"/>
      <w:r w:rsidRPr="0084588F">
        <w:rPr>
          <w:rFonts w:ascii="Times New Roman" w:hAnsi="Times New Roman" w:cs="Times New Roman"/>
          <w:sz w:val="24"/>
          <w:szCs w:val="24"/>
          <w:lang w:val="pt-BR"/>
        </w:rPr>
        <w:t xml:space="preserve"> &amp; Instituto Boitatá de Etnobiologia e Conservação da Fauna. </w:t>
      </w:r>
      <w:r w:rsidRPr="0084588F">
        <w:rPr>
          <w:rFonts w:ascii="Times New Roman" w:hAnsi="Times New Roman" w:cs="Times New Roman"/>
          <w:sz w:val="24"/>
          <w:szCs w:val="24"/>
        </w:rPr>
        <w:t xml:space="preserve">2023. Allobates olfersioides. The IUCN Red List of Threatened Species 2023: e.T55122A117548027. </w:t>
      </w:r>
      <w:hyperlink r:id="rId28" w:history="1">
        <w:r w:rsidRPr="00C269B5">
          <w:rPr>
            <w:rStyle w:val="Hyperlink"/>
            <w:rFonts w:ascii="Times New Roman" w:hAnsi="Times New Roman" w:cs="Times New Roman"/>
            <w:sz w:val="24"/>
            <w:szCs w:val="24"/>
            <w:lang w:val="pt-BR"/>
          </w:rPr>
          <w:t>https://dx.doi.org/10.2305/IUCN.UK.2023-</w:t>
        </w:r>
        <w:r w:rsidRPr="00C269B5">
          <w:rPr>
            <w:rStyle w:val="Hyperlink"/>
            <w:rFonts w:ascii="Times New Roman" w:hAnsi="Times New Roman" w:cs="Times New Roman"/>
            <w:sz w:val="24"/>
            <w:szCs w:val="24"/>
            <w:lang w:val="pt-BR"/>
          </w:rPr>
          <w:lastRenderedPageBreak/>
          <w:t>1.RLTS.T55122A117548027.en</w:t>
        </w:r>
      </w:hyperlink>
    </w:p>
    <w:p w14:paraId="3F463E6F" w14:textId="77777777" w:rsidR="0084588F" w:rsidRPr="00C269B5" w:rsidRDefault="0084588F">
      <w:pPr>
        <w:ind w:right="439"/>
        <w:rPr>
          <w:rFonts w:ascii="Times New Roman" w:eastAsia="Times New Roman" w:hAnsi="Times New Roman" w:cs="Times New Roman"/>
          <w:sz w:val="24"/>
          <w:szCs w:val="24"/>
          <w:lang w:val="pt-BR"/>
        </w:rPr>
      </w:pPr>
    </w:p>
    <w:p w14:paraId="63231DD7" w14:textId="59512628" w:rsidR="00A16414" w:rsidRDefault="00B01754">
      <w:pPr>
        <w:pBdr>
          <w:top w:val="nil"/>
          <w:left w:val="nil"/>
          <w:bottom w:val="nil"/>
          <w:right w:val="nil"/>
          <w:between w:val="nil"/>
        </w:pBdr>
        <w:ind w:right="215"/>
        <w:rPr>
          <w:rFonts w:ascii="Times New Roman" w:eastAsia="Times New Roman" w:hAnsi="Times New Roman" w:cs="Times New Roman"/>
          <w:color w:val="000000"/>
          <w:sz w:val="24"/>
          <w:szCs w:val="24"/>
        </w:rPr>
      </w:pPr>
      <w:proofErr w:type="spellStart"/>
      <w:r w:rsidRPr="00FF68E5">
        <w:rPr>
          <w:rFonts w:ascii="Times New Roman" w:eastAsia="Times New Roman" w:hAnsi="Times New Roman" w:cs="Times New Roman"/>
          <w:color w:val="000000"/>
          <w:sz w:val="24"/>
          <w:szCs w:val="24"/>
          <w:lang w:val="pt-BR"/>
        </w:rPr>
        <w:t>Kaefer</w:t>
      </w:r>
      <w:proofErr w:type="spellEnd"/>
      <w:r w:rsidRPr="00FF68E5">
        <w:rPr>
          <w:rFonts w:ascii="Times New Roman" w:eastAsia="Times New Roman" w:hAnsi="Times New Roman" w:cs="Times New Roman"/>
          <w:color w:val="000000"/>
          <w:sz w:val="24"/>
          <w:szCs w:val="24"/>
          <w:lang w:val="pt-BR"/>
        </w:rPr>
        <w:t xml:space="preserve"> </w:t>
      </w:r>
      <w:r w:rsidR="00AF1AE6" w:rsidRPr="00FF68E5">
        <w:rPr>
          <w:rFonts w:ascii="Times New Roman" w:eastAsia="Times New Roman" w:hAnsi="Times New Roman" w:cs="Times New Roman"/>
          <w:color w:val="000000"/>
          <w:sz w:val="24"/>
          <w:szCs w:val="24"/>
          <w:lang w:val="pt-BR"/>
        </w:rPr>
        <w:t>IL</w:t>
      </w:r>
      <w:r w:rsidR="00FF68E5" w:rsidRPr="00FF68E5">
        <w:rPr>
          <w:rFonts w:ascii="Times New Roman" w:eastAsia="Times New Roman" w:hAnsi="Times New Roman" w:cs="Times New Roman"/>
          <w:color w:val="000000"/>
          <w:sz w:val="24"/>
          <w:szCs w:val="24"/>
          <w:lang w:val="pt-BR"/>
        </w:rPr>
        <w:t xml:space="preserve">, </w:t>
      </w:r>
      <w:proofErr w:type="spellStart"/>
      <w:r w:rsidR="00FF68E5" w:rsidRPr="00FF68E5">
        <w:rPr>
          <w:rFonts w:ascii="Times New Roman" w:eastAsia="Times New Roman" w:hAnsi="Times New Roman" w:cs="Times New Roman"/>
          <w:color w:val="000000"/>
          <w:sz w:val="24"/>
          <w:szCs w:val="24"/>
          <w:lang w:val="pt-BR"/>
        </w:rPr>
        <w:t>Montanarin</w:t>
      </w:r>
      <w:proofErr w:type="spellEnd"/>
      <w:r w:rsidR="00FF68E5" w:rsidRPr="00FF68E5">
        <w:rPr>
          <w:rFonts w:ascii="Times New Roman" w:eastAsia="Times New Roman" w:hAnsi="Times New Roman" w:cs="Times New Roman"/>
          <w:color w:val="000000"/>
          <w:sz w:val="24"/>
          <w:szCs w:val="24"/>
          <w:lang w:val="pt-BR"/>
        </w:rPr>
        <w:t xml:space="preserve"> A, da Costa R, Lima AP. </w:t>
      </w:r>
      <w:r w:rsidR="00FF68E5">
        <w:rPr>
          <w:rFonts w:ascii="Times New Roman" w:eastAsia="Times New Roman" w:hAnsi="Times New Roman" w:cs="Times New Roman"/>
          <w:color w:val="000000"/>
          <w:sz w:val="24"/>
          <w:szCs w:val="24"/>
          <w:lang w:val="pt-BR"/>
        </w:rPr>
        <w:t>2012</w:t>
      </w:r>
      <w:r w:rsidR="00AF1AE6" w:rsidRPr="00FF68E5">
        <w:rPr>
          <w:rFonts w:ascii="Times New Roman" w:eastAsia="Times New Roman" w:hAnsi="Times New Roman" w:cs="Times New Roman"/>
          <w:color w:val="000000"/>
          <w:sz w:val="24"/>
          <w:szCs w:val="24"/>
          <w:lang w:val="pt-BR"/>
        </w:rPr>
        <w:t xml:space="preserve">. </w:t>
      </w:r>
      <w:r w:rsidR="00AF1AE6">
        <w:rPr>
          <w:rFonts w:ascii="Times New Roman" w:eastAsia="Times New Roman" w:hAnsi="Times New Roman" w:cs="Times New Roman"/>
          <w:color w:val="000000"/>
          <w:sz w:val="24"/>
          <w:szCs w:val="24"/>
        </w:rPr>
        <w:t xml:space="preserve">Temporal Patterns of Reproductive Activity and Site Attachment of the Brilliant-Thighed Frog Allobates femoralis from Central Amazonia. </w:t>
      </w:r>
      <w:proofErr w:type="spellStart"/>
      <w:r w:rsidR="00AF1AE6" w:rsidRPr="00FF68E5">
        <w:rPr>
          <w:rFonts w:ascii="Times New Roman" w:eastAsia="Times New Roman" w:hAnsi="Times New Roman" w:cs="Times New Roman"/>
          <w:bCs/>
          <w:color w:val="000000"/>
          <w:sz w:val="24"/>
          <w:szCs w:val="24"/>
        </w:rPr>
        <w:t>BioOne</w:t>
      </w:r>
      <w:proofErr w:type="spellEnd"/>
      <w:r w:rsidR="00FF68E5">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46</w:t>
      </w:r>
      <w:r w:rsidR="00FF68E5">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4</w:t>
      </w:r>
      <w:r w:rsidR="00FF68E5">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549</w:t>
      </w:r>
      <w:r w:rsidR="00257EA7">
        <w:rPr>
          <w:rFonts w:ascii="Times New Roman" w:eastAsia="Times New Roman" w:hAnsi="Times New Roman" w:cs="Times New Roman"/>
          <w:color w:val="000000"/>
          <w:sz w:val="24"/>
          <w:szCs w:val="24"/>
        </w:rPr>
        <w:softHyphen/>
      </w:r>
      <w:r w:rsidR="00257EA7">
        <w:rPr>
          <w:rFonts w:ascii="Times New Roman" w:eastAsia="Times New Roman" w:hAnsi="Times New Roman" w:cs="Times New Roman"/>
          <w:color w:val="000000"/>
          <w:sz w:val="24"/>
          <w:szCs w:val="24"/>
        </w:rPr>
        <w:softHyphen/>
      </w:r>
      <w:r w:rsidR="00257EA7">
        <w:rPr>
          <w:rFonts w:ascii="Times New Roman" w:eastAsia="Times New Roman" w:hAnsi="Times New Roman" w:cs="Times New Roman"/>
          <w:sz w:val="24"/>
          <w:szCs w:val="24"/>
        </w:rPr>
        <w:t>–</w:t>
      </w:r>
      <w:r w:rsidR="00AF1AE6">
        <w:rPr>
          <w:rFonts w:ascii="Times New Roman" w:eastAsia="Times New Roman" w:hAnsi="Times New Roman" w:cs="Times New Roman"/>
          <w:color w:val="000000"/>
          <w:sz w:val="24"/>
          <w:szCs w:val="24"/>
        </w:rPr>
        <w:t>554</w:t>
      </w:r>
    </w:p>
    <w:p w14:paraId="553CBE76" w14:textId="77777777" w:rsidR="00A16414" w:rsidRDefault="00A16414">
      <w:pPr>
        <w:pBdr>
          <w:top w:val="nil"/>
          <w:left w:val="nil"/>
          <w:bottom w:val="nil"/>
          <w:right w:val="nil"/>
          <w:between w:val="nil"/>
        </w:pBdr>
        <w:spacing w:before="1"/>
        <w:rPr>
          <w:rFonts w:ascii="Times New Roman" w:eastAsia="Times New Roman" w:hAnsi="Times New Roman" w:cs="Times New Roman"/>
          <w:color w:val="000000"/>
          <w:sz w:val="24"/>
          <w:szCs w:val="24"/>
        </w:rPr>
      </w:pPr>
    </w:p>
    <w:p w14:paraId="16638A4A" w14:textId="47F60BB3" w:rsidR="00A16414" w:rsidRDefault="00B01754">
      <w:pPr>
        <w:pBdr>
          <w:top w:val="nil"/>
          <w:left w:val="nil"/>
          <w:bottom w:val="nil"/>
          <w:right w:val="nil"/>
          <w:between w:val="nil"/>
        </w:pBdr>
        <w:ind w:right="60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Kissel</w:t>
      </w:r>
      <w:r w:rsidR="00AF1AE6">
        <w:rPr>
          <w:rFonts w:ascii="Times New Roman" w:eastAsia="Times New Roman" w:hAnsi="Times New Roman" w:cs="Times New Roman"/>
          <w:color w:val="000000"/>
          <w:sz w:val="24"/>
          <w:szCs w:val="24"/>
        </w:rPr>
        <w:t xml:space="preserve"> AM</w:t>
      </w:r>
      <w:r w:rsidR="00CF6338">
        <w:rPr>
          <w:rFonts w:ascii="Times New Roman" w:eastAsia="Times New Roman" w:hAnsi="Times New Roman" w:cs="Times New Roman"/>
          <w:color w:val="000000"/>
          <w:sz w:val="24"/>
          <w:szCs w:val="24"/>
        </w:rPr>
        <w:t>, Palen W, Ryan N, Adams M</w:t>
      </w:r>
      <w:r w:rsidR="00AF1AE6">
        <w:rPr>
          <w:rFonts w:ascii="Times New Roman" w:eastAsia="Times New Roman" w:hAnsi="Times New Roman" w:cs="Times New Roman"/>
          <w:color w:val="000000"/>
          <w:sz w:val="24"/>
          <w:szCs w:val="24"/>
        </w:rPr>
        <w:t xml:space="preserve">. </w:t>
      </w:r>
      <w:r w:rsidR="00CF6338">
        <w:rPr>
          <w:rFonts w:ascii="Times New Roman" w:eastAsia="Times New Roman" w:hAnsi="Times New Roman" w:cs="Times New Roman"/>
          <w:color w:val="000000"/>
          <w:sz w:val="24"/>
          <w:szCs w:val="24"/>
        </w:rPr>
        <w:t>2018</w:t>
      </w:r>
      <w:r w:rsidR="00AF1AE6">
        <w:rPr>
          <w:rFonts w:ascii="Times New Roman" w:eastAsia="Times New Roman" w:hAnsi="Times New Roman" w:cs="Times New Roman"/>
          <w:color w:val="000000"/>
          <w:sz w:val="24"/>
          <w:szCs w:val="24"/>
        </w:rPr>
        <w:t xml:space="preserve">. Compounding effects of climate change reduce population viability of a montane amphibian. </w:t>
      </w:r>
      <w:r w:rsidR="00AF1AE6" w:rsidRPr="00CF6338">
        <w:rPr>
          <w:rFonts w:ascii="Times New Roman" w:eastAsia="Times New Roman" w:hAnsi="Times New Roman" w:cs="Times New Roman"/>
          <w:bCs/>
          <w:color w:val="000000"/>
          <w:sz w:val="24"/>
          <w:szCs w:val="24"/>
        </w:rPr>
        <w:t>Ecological Applications</w:t>
      </w:r>
      <w:r w:rsidR="00CF6338">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29</w:t>
      </w:r>
      <w:r w:rsidR="00CF6338">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2</w:t>
      </w:r>
      <w:r w:rsidR="00CF6338">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e01832</w:t>
      </w:r>
    </w:p>
    <w:p w14:paraId="03BCEF0F"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022BD271" w14:textId="0CCD0D73" w:rsidR="00A16414" w:rsidRDefault="00B01754">
      <w:pPr>
        <w:ind w:right="1033"/>
        <w:rPr>
          <w:rFonts w:ascii="Times New Roman" w:eastAsia="Times New Roman" w:hAnsi="Times New Roman" w:cs="Times New Roman"/>
          <w:sz w:val="24"/>
          <w:szCs w:val="24"/>
        </w:rPr>
      </w:pPr>
      <w:r w:rsidRPr="00257EA7">
        <w:rPr>
          <w:rFonts w:ascii="Times New Roman" w:eastAsia="Times New Roman" w:hAnsi="Times New Roman" w:cs="Times New Roman"/>
          <w:sz w:val="24"/>
          <w:szCs w:val="24"/>
        </w:rPr>
        <w:t>Lima</w:t>
      </w:r>
      <w:r w:rsidR="00AF1AE6" w:rsidRPr="00257EA7">
        <w:rPr>
          <w:rFonts w:ascii="Times New Roman" w:eastAsia="Times New Roman" w:hAnsi="Times New Roman" w:cs="Times New Roman"/>
          <w:sz w:val="24"/>
          <w:szCs w:val="24"/>
        </w:rPr>
        <w:t xml:space="preserve"> AP</w:t>
      </w:r>
      <w:r w:rsidR="00257EA7" w:rsidRPr="00257EA7">
        <w:rPr>
          <w:rFonts w:ascii="Times New Roman" w:eastAsia="Times New Roman" w:hAnsi="Times New Roman" w:cs="Times New Roman"/>
          <w:sz w:val="24"/>
          <w:szCs w:val="24"/>
        </w:rPr>
        <w:t xml:space="preserve">, Caldwell J, </w:t>
      </w:r>
      <w:proofErr w:type="spellStart"/>
      <w:r w:rsidR="00257EA7" w:rsidRPr="00257EA7">
        <w:rPr>
          <w:rFonts w:ascii="Times New Roman" w:eastAsia="Times New Roman" w:hAnsi="Times New Roman" w:cs="Times New Roman"/>
          <w:sz w:val="24"/>
          <w:szCs w:val="24"/>
        </w:rPr>
        <w:t>Biavati</w:t>
      </w:r>
      <w:proofErr w:type="spellEnd"/>
      <w:r w:rsidR="00257EA7" w:rsidRPr="00257EA7">
        <w:rPr>
          <w:rFonts w:ascii="Times New Roman" w:eastAsia="Times New Roman" w:hAnsi="Times New Roman" w:cs="Times New Roman"/>
          <w:sz w:val="24"/>
          <w:szCs w:val="24"/>
        </w:rPr>
        <w:t xml:space="preserve"> G</w:t>
      </w:r>
      <w:r w:rsidR="00AF1AE6" w:rsidRPr="00257EA7">
        <w:rPr>
          <w:rFonts w:ascii="Times New Roman" w:eastAsia="Times New Roman" w:hAnsi="Times New Roman" w:cs="Times New Roman"/>
          <w:sz w:val="24"/>
          <w:szCs w:val="24"/>
        </w:rPr>
        <w:t>.</w:t>
      </w:r>
      <w:r w:rsidR="00257EA7" w:rsidRPr="00257EA7">
        <w:rPr>
          <w:rFonts w:ascii="Times New Roman" w:eastAsia="Times New Roman" w:hAnsi="Times New Roman" w:cs="Times New Roman"/>
          <w:sz w:val="24"/>
          <w:szCs w:val="24"/>
        </w:rPr>
        <w:t xml:space="preserve"> 2002</w:t>
      </w:r>
      <w:r w:rsidR="00AF1AE6" w:rsidRPr="00257EA7">
        <w:rPr>
          <w:rFonts w:ascii="Times New Roman" w:eastAsia="Times New Roman" w:hAnsi="Times New Roman" w:cs="Times New Roman"/>
          <w:sz w:val="24"/>
          <w:szCs w:val="24"/>
        </w:rPr>
        <w:t xml:space="preserve">. </w:t>
      </w:r>
      <w:r w:rsidR="00AF1AE6">
        <w:rPr>
          <w:rFonts w:ascii="Times New Roman" w:eastAsia="Times New Roman" w:hAnsi="Times New Roman" w:cs="Times New Roman"/>
          <w:sz w:val="24"/>
          <w:szCs w:val="24"/>
        </w:rPr>
        <w:t xml:space="preserve">Territorial and Reproductive Behavior of an Amazonian Dendrobatid Frog, </w:t>
      </w:r>
      <w:proofErr w:type="spellStart"/>
      <w:r w:rsidR="00AF1AE6">
        <w:rPr>
          <w:rFonts w:ascii="Times New Roman" w:eastAsia="Times New Roman" w:hAnsi="Times New Roman" w:cs="Times New Roman"/>
          <w:i/>
          <w:sz w:val="24"/>
          <w:szCs w:val="24"/>
        </w:rPr>
        <w:t>Colostethus</w:t>
      </w:r>
      <w:proofErr w:type="spellEnd"/>
      <w:r w:rsidR="00AF1AE6">
        <w:rPr>
          <w:rFonts w:ascii="Times New Roman" w:eastAsia="Times New Roman" w:hAnsi="Times New Roman" w:cs="Times New Roman"/>
          <w:i/>
          <w:sz w:val="24"/>
          <w:szCs w:val="24"/>
        </w:rPr>
        <w:t xml:space="preserve"> </w:t>
      </w:r>
      <w:proofErr w:type="spellStart"/>
      <w:r w:rsidR="00AF1AE6">
        <w:rPr>
          <w:rFonts w:ascii="Times New Roman" w:eastAsia="Times New Roman" w:hAnsi="Times New Roman" w:cs="Times New Roman"/>
          <w:i/>
          <w:sz w:val="24"/>
          <w:szCs w:val="24"/>
        </w:rPr>
        <w:t>caeruleodactylus</w:t>
      </w:r>
      <w:proofErr w:type="spellEnd"/>
      <w:r w:rsidR="00AF1AE6">
        <w:rPr>
          <w:rFonts w:ascii="Times New Roman" w:eastAsia="Times New Roman" w:hAnsi="Times New Roman" w:cs="Times New Roman"/>
          <w:sz w:val="24"/>
          <w:szCs w:val="24"/>
        </w:rPr>
        <w:t xml:space="preserve">. </w:t>
      </w:r>
      <w:r w:rsidR="00AF1AE6" w:rsidRPr="00257EA7">
        <w:rPr>
          <w:rFonts w:ascii="Times New Roman" w:eastAsia="Times New Roman" w:hAnsi="Times New Roman" w:cs="Times New Roman"/>
          <w:bCs/>
          <w:sz w:val="24"/>
          <w:szCs w:val="24"/>
        </w:rPr>
        <w:t>American Society of Ichthyologists and Herpetologists</w:t>
      </w:r>
      <w:r w:rsidR="00257EA7">
        <w:rPr>
          <w:rFonts w:ascii="Times New Roman" w:eastAsia="Times New Roman" w:hAnsi="Times New Roman" w:cs="Times New Roman"/>
          <w:sz w:val="24"/>
          <w:szCs w:val="24"/>
        </w:rPr>
        <w:t>.</w:t>
      </w:r>
      <w:r w:rsidR="00AF1AE6">
        <w:rPr>
          <w:rFonts w:ascii="Times New Roman" w:eastAsia="Times New Roman" w:hAnsi="Times New Roman" w:cs="Times New Roman"/>
          <w:sz w:val="24"/>
          <w:szCs w:val="24"/>
        </w:rPr>
        <w:t xml:space="preserve"> 2002</w:t>
      </w:r>
      <w:r w:rsidR="00257EA7">
        <w:rPr>
          <w:rFonts w:ascii="Times New Roman" w:eastAsia="Times New Roman" w:hAnsi="Times New Roman" w:cs="Times New Roman"/>
          <w:sz w:val="24"/>
          <w:szCs w:val="24"/>
        </w:rPr>
        <w:t>(</w:t>
      </w:r>
      <w:r w:rsidR="00AF1AE6">
        <w:rPr>
          <w:rFonts w:ascii="Times New Roman" w:eastAsia="Times New Roman" w:hAnsi="Times New Roman" w:cs="Times New Roman"/>
          <w:sz w:val="24"/>
          <w:szCs w:val="24"/>
        </w:rPr>
        <w:t>1</w:t>
      </w:r>
      <w:r w:rsidR="00257EA7">
        <w:rPr>
          <w:rFonts w:ascii="Times New Roman" w:eastAsia="Times New Roman" w:hAnsi="Times New Roman" w:cs="Times New Roman"/>
          <w:sz w:val="24"/>
          <w:szCs w:val="24"/>
        </w:rPr>
        <w:t xml:space="preserve">): </w:t>
      </w:r>
      <w:r w:rsidR="00AF1AE6">
        <w:rPr>
          <w:rFonts w:ascii="Times New Roman" w:eastAsia="Times New Roman" w:hAnsi="Times New Roman" w:cs="Times New Roman"/>
          <w:sz w:val="24"/>
          <w:szCs w:val="24"/>
        </w:rPr>
        <w:t>44</w:t>
      </w:r>
      <w:r w:rsidR="00257EA7">
        <w:rPr>
          <w:rFonts w:ascii="Times New Roman" w:eastAsia="Times New Roman" w:hAnsi="Times New Roman" w:cs="Times New Roman"/>
          <w:sz w:val="24"/>
          <w:szCs w:val="24"/>
        </w:rPr>
        <w:t>–</w:t>
      </w:r>
      <w:r w:rsidR="00AF1AE6">
        <w:rPr>
          <w:rFonts w:ascii="Times New Roman" w:eastAsia="Times New Roman" w:hAnsi="Times New Roman" w:cs="Times New Roman"/>
          <w:sz w:val="24"/>
          <w:szCs w:val="24"/>
        </w:rPr>
        <w:t>51</w:t>
      </w:r>
    </w:p>
    <w:p w14:paraId="6634F12C" w14:textId="77777777" w:rsidR="00A16414" w:rsidRDefault="00A16414">
      <w:pPr>
        <w:pBdr>
          <w:top w:val="nil"/>
          <w:left w:val="nil"/>
          <w:bottom w:val="nil"/>
          <w:right w:val="nil"/>
          <w:between w:val="nil"/>
        </w:pBdr>
        <w:spacing w:before="1"/>
        <w:rPr>
          <w:rFonts w:ascii="Times New Roman" w:eastAsia="Times New Roman" w:hAnsi="Times New Roman" w:cs="Times New Roman"/>
          <w:color w:val="000000"/>
          <w:sz w:val="24"/>
          <w:szCs w:val="24"/>
        </w:rPr>
      </w:pPr>
    </w:p>
    <w:p w14:paraId="181500B4" w14:textId="302B5442" w:rsidR="00A16414" w:rsidRDefault="00B01754">
      <w:pPr>
        <w:ind w:right="215"/>
        <w:rPr>
          <w:rFonts w:ascii="Times New Roman" w:eastAsia="Times New Roman" w:hAnsi="Times New Roman" w:cs="Times New Roman"/>
          <w:sz w:val="24"/>
          <w:szCs w:val="24"/>
        </w:rPr>
      </w:pPr>
      <w:r>
        <w:rPr>
          <w:rFonts w:ascii="Times New Roman" w:eastAsia="Times New Roman" w:hAnsi="Times New Roman" w:cs="Times New Roman"/>
          <w:sz w:val="24"/>
          <w:szCs w:val="24"/>
        </w:rPr>
        <w:t>Lins</w:t>
      </w:r>
      <w:r w:rsidR="00AF1AE6">
        <w:rPr>
          <w:rFonts w:ascii="Times New Roman" w:eastAsia="Times New Roman" w:hAnsi="Times New Roman" w:cs="Times New Roman"/>
          <w:sz w:val="24"/>
          <w:szCs w:val="24"/>
        </w:rPr>
        <w:t>-</w:t>
      </w:r>
      <w:r>
        <w:rPr>
          <w:rFonts w:ascii="Times New Roman" w:eastAsia="Times New Roman" w:hAnsi="Times New Roman" w:cs="Times New Roman"/>
          <w:sz w:val="24"/>
          <w:szCs w:val="24"/>
        </w:rPr>
        <w:t>e</w:t>
      </w:r>
      <w:r w:rsidR="00AF1AE6">
        <w:rPr>
          <w:rFonts w:ascii="Times New Roman" w:eastAsia="Times New Roman" w:hAnsi="Times New Roman" w:cs="Times New Roman"/>
          <w:sz w:val="24"/>
          <w:szCs w:val="24"/>
        </w:rPr>
        <w:t>-</w:t>
      </w:r>
      <w:r>
        <w:rPr>
          <w:rFonts w:ascii="Times New Roman" w:eastAsia="Times New Roman" w:hAnsi="Times New Roman" w:cs="Times New Roman"/>
          <w:sz w:val="24"/>
          <w:szCs w:val="24"/>
        </w:rPr>
        <w:t>Silva</w:t>
      </w:r>
      <w:r w:rsidR="00AF1AE6">
        <w:rPr>
          <w:rFonts w:ascii="Times New Roman" w:eastAsia="Times New Roman" w:hAnsi="Times New Roman" w:cs="Times New Roman"/>
          <w:sz w:val="24"/>
          <w:szCs w:val="24"/>
        </w:rPr>
        <w:t xml:space="preserve"> ACB</w:t>
      </w:r>
      <w:r w:rsidR="00257EA7">
        <w:rPr>
          <w:rFonts w:ascii="Times New Roman" w:eastAsia="Times New Roman" w:hAnsi="Times New Roman" w:cs="Times New Roman"/>
          <w:sz w:val="24"/>
          <w:szCs w:val="24"/>
        </w:rPr>
        <w:t>, Ferreira P, Rodal M</w:t>
      </w:r>
      <w:r w:rsidR="00AF1AE6">
        <w:rPr>
          <w:rFonts w:ascii="Times New Roman" w:eastAsia="Times New Roman" w:hAnsi="Times New Roman" w:cs="Times New Roman"/>
          <w:sz w:val="24"/>
          <w:szCs w:val="24"/>
        </w:rPr>
        <w:t xml:space="preserve">: The North-Eastern Atlantic Forest: Biogeographical, Historical, and Current Aspects in the Sugarcane Zone. In: </w:t>
      </w:r>
      <w:r w:rsidR="00AE54F1">
        <w:rPr>
          <w:rFonts w:ascii="Times New Roman" w:eastAsia="Times New Roman" w:hAnsi="Times New Roman" w:cs="Times New Roman"/>
          <w:sz w:val="24"/>
          <w:szCs w:val="24"/>
        </w:rPr>
        <w:t>Marques</w:t>
      </w:r>
      <w:r w:rsidR="00257EA7">
        <w:rPr>
          <w:rFonts w:ascii="Times New Roman" w:eastAsia="Times New Roman" w:hAnsi="Times New Roman" w:cs="Times New Roman"/>
          <w:sz w:val="24"/>
          <w:szCs w:val="24"/>
        </w:rPr>
        <w:t xml:space="preserve"> M, Grelle CO</w:t>
      </w:r>
      <w:r w:rsidR="00AF1AE6">
        <w:rPr>
          <w:rFonts w:ascii="Times New Roman" w:eastAsia="Times New Roman" w:hAnsi="Times New Roman" w:cs="Times New Roman"/>
          <w:sz w:val="24"/>
          <w:szCs w:val="24"/>
        </w:rPr>
        <w:t xml:space="preserve">. </w:t>
      </w:r>
      <w:r w:rsidR="00225A2B">
        <w:rPr>
          <w:rFonts w:ascii="Times New Roman" w:eastAsia="Times New Roman" w:hAnsi="Times New Roman" w:cs="Times New Roman"/>
          <w:sz w:val="24"/>
          <w:szCs w:val="24"/>
        </w:rPr>
        <w:t>The Atlantic Forest: History, Biodiversity, Threats and Opportunities of the Mega-Diverse Forest. Cham: Springer. 2021</w:t>
      </w:r>
      <w:r w:rsidR="00AF1AE6">
        <w:rPr>
          <w:rFonts w:ascii="Times New Roman" w:eastAsia="Times New Roman" w:hAnsi="Times New Roman" w:cs="Times New Roman"/>
          <w:sz w:val="24"/>
          <w:szCs w:val="24"/>
        </w:rPr>
        <w:t xml:space="preserve">. </w:t>
      </w:r>
      <w:r w:rsidR="00257EA7">
        <w:rPr>
          <w:rFonts w:ascii="Times New Roman" w:eastAsia="Times New Roman" w:hAnsi="Times New Roman" w:cs="Times New Roman"/>
          <w:sz w:val="24"/>
          <w:szCs w:val="24"/>
        </w:rPr>
        <w:t>p.45</w:t>
      </w:r>
      <w:r w:rsidR="002C2923">
        <w:rPr>
          <w:rFonts w:ascii="Times New Roman" w:eastAsia="Times New Roman" w:hAnsi="Times New Roman" w:cs="Times New Roman"/>
          <w:sz w:val="24"/>
          <w:szCs w:val="24"/>
        </w:rPr>
        <w:t>–</w:t>
      </w:r>
      <w:r w:rsidR="00257EA7">
        <w:rPr>
          <w:rFonts w:ascii="Times New Roman" w:eastAsia="Times New Roman" w:hAnsi="Times New Roman" w:cs="Times New Roman"/>
          <w:sz w:val="24"/>
          <w:szCs w:val="24"/>
        </w:rPr>
        <w:t>61</w:t>
      </w:r>
    </w:p>
    <w:p w14:paraId="78C8AA17" w14:textId="77777777" w:rsidR="00A16414" w:rsidRDefault="00A16414">
      <w:pPr>
        <w:rPr>
          <w:rFonts w:ascii="Times New Roman" w:eastAsia="Times New Roman" w:hAnsi="Times New Roman" w:cs="Times New Roman"/>
          <w:b/>
          <w:sz w:val="24"/>
          <w:szCs w:val="24"/>
        </w:rPr>
      </w:pPr>
    </w:p>
    <w:p w14:paraId="4532371B" w14:textId="0C155052" w:rsidR="00A16414" w:rsidRPr="002C2923" w:rsidRDefault="00B01754">
      <w:pPr>
        <w:pBdr>
          <w:top w:val="nil"/>
          <w:left w:val="nil"/>
          <w:bottom w:val="nil"/>
          <w:right w:val="nil"/>
          <w:between w:val="nil"/>
        </w:pBdr>
        <w:spacing w:before="93"/>
        <w:rPr>
          <w:rFonts w:ascii="Times New Roman" w:eastAsia="Times New Roman" w:hAnsi="Times New Roman" w:cs="Times New Roman"/>
          <w:color w:val="000000"/>
          <w:sz w:val="24"/>
          <w:szCs w:val="24"/>
          <w:lang w:val="pt-BR"/>
        </w:rPr>
      </w:pPr>
      <w:r>
        <w:rPr>
          <w:rFonts w:ascii="Times New Roman" w:eastAsia="Times New Roman" w:hAnsi="Times New Roman" w:cs="Times New Roman"/>
          <w:color w:val="000000"/>
          <w:sz w:val="24"/>
          <w:szCs w:val="24"/>
        </w:rPr>
        <w:t>Lira</w:t>
      </w:r>
      <w:r w:rsidR="00AF1AE6">
        <w:rPr>
          <w:rFonts w:ascii="Times New Roman" w:eastAsia="Times New Roman" w:hAnsi="Times New Roman" w:cs="Times New Roman"/>
          <w:color w:val="000000"/>
          <w:sz w:val="24"/>
          <w:szCs w:val="24"/>
        </w:rPr>
        <w:t xml:space="preserve"> PK,</w:t>
      </w:r>
      <w:r w:rsidR="00AE54F1">
        <w:rPr>
          <w:rFonts w:ascii="Times New Roman" w:eastAsia="Times New Roman" w:hAnsi="Times New Roman" w:cs="Times New Roman"/>
          <w:sz w:val="24"/>
          <w:szCs w:val="24"/>
        </w:rPr>
        <w:t xml:space="preserve"> Portela R, </w:t>
      </w:r>
      <w:proofErr w:type="spellStart"/>
      <w:r w:rsidR="00AE54F1">
        <w:rPr>
          <w:rFonts w:ascii="Times New Roman" w:eastAsia="Times New Roman" w:hAnsi="Times New Roman" w:cs="Times New Roman"/>
          <w:sz w:val="24"/>
          <w:szCs w:val="24"/>
        </w:rPr>
        <w:t>Tambosi</w:t>
      </w:r>
      <w:proofErr w:type="spellEnd"/>
      <w:r w:rsidR="00AE54F1">
        <w:rPr>
          <w:rFonts w:ascii="Times New Roman" w:eastAsia="Times New Roman" w:hAnsi="Times New Roman" w:cs="Times New Roman"/>
          <w:sz w:val="24"/>
          <w:szCs w:val="24"/>
        </w:rPr>
        <w:t xml:space="preserve"> L</w:t>
      </w:r>
      <w:r w:rsidR="00AF1AE6">
        <w:rPr>
          <w:rFonts w:ascii="Times New Roman" w:eastAsia="Times New Roman" w:hAnsi="Times New Roman" w:cs="Times New Roman"/>
          <w:color w:val="000000"/>
          <w:sz w:val="24"/>
          <w:szCs w:val="24"/>
        </w:rPr>
        <w:t xml:space="preserve">: Land-Cover Changes and an Uncertain Future: Will the Brazilian Atlantic Forest Lose the Chance to Become a </w:t>
      </w:r>
      <w:proofErr w:type="spellStart"/>
      <w:proofErr w:type="gramStart"/>
      <w:r w:rsidR="00AF1AE6">
        <w:rPr>
          <w:rFonts w:ascii="Times New Roman" w:eastAsia="Times New Roman" w:hAnsi="Times New Roman" w:cs="Times New Roman"/>
          <w:color w:val="000000"/>
          <w:sz w:val="24"/>
          <w:szCs w:val="24"/>
        </w:rPr>
        <w:t>Hopespot</w:t>
      </w:r>
      <w:proofErr w:type="spellEnd"/>
      <w:r w:rsidR="00AF1AE6">
        <w:rPr>
          <w:rFonts w:ascii="Times New Roman" w:eastAsia="Times New Roman" w:hAnsi="Times New Roman" w:cs="Times New Roman"/>
          <w:color w:val="000000"/>
          <w:sz w:val="24"/>
          <w:szCs w:val="24"/>
        </w:rPr>
        <w:t>?.</w:t>
      </w:r>
      <w:proofErr w:type="gramEnd"/>
      <w:r w:rsidR="00AF1AE6">
        <w:rPr>
          <w:rFonts w:ascii="Times New Roman" w:eastAsia="Times New Roman" w:hAnsi="Times New Roman" w:cs="Times New Roman"/>
          <w:color w:val="000000"/>
          <w:sz w:val="24"/>
          <w:szCs w:val="24"/>
        </w:rPr>
        <w:t xml:space="preserve"> In: </w:t>
      </w:r>
      <w:r w:rsidR="00AE54F1">
        <w:rPr>
          <w:rFonts w:ascii="Times New Roman" w:eastAsia="Times New Roman" w:hAnsi="Times New Roman" w:cs="Times New Roman"/>
          <w:color w:val="000000"/>
          <w:sz w:val="24"/>
          <w:szCs w:val="24"/>
        </w:rPr>
        <w:t>Marques</w:t>
      </w:r>
      <w:r w:rsidR="00257EA7">
        <w:rPr>
          <w:rFonts w:ascii="Times New Roman" w:eastAsia="Times New Roman" w:hAnsi="Times New Roman" w:cs="Times New Roman"/>
          <w:color w:val="000000"/>
          <w:sz w:val="24"/>
          <w:szCs w:val="24"/>
        </w:rPr>
        <w:t xml:space="preserve"> M</w:t>
      </w:r>
      <w:r w:rsidR="00AE54F1">
        <w:rPr>
          <w:rFonts w:ascii="Times New Roman" w:eastAsia="Times New Roman" w:hAnsi="Times New Roman" w:cs="Times New Roman"/>
          <w:color w:val="000000"/>
          <w:sz w:val="24"/>
          <w:szCs w:val="24"/>
        </w:rPr>
        <w:t>CM</w:t>
      </w:r>
      <w:r w:rsidR="00257EA7">
        <w:rPr>
          <w:rFonts w:ascii="Times New Roman" w:eastAsia="Times New Roman" w:hAnsi="Times New Roman" w:cs="Times New Roman"/>
          <w:color w:val="000000"/>
          <w:sz w:val="24"/>
          <w:szCs w:val="24"/>
        </w:rPr>
        <w:t xml:space="preserve">, Grelle </w:t>
      </w:r>
      <w:r w:rsidR="00AE54F1" w:rsidRPr="00AE54F1">
        <w:rPr>
          <w:rFonts w:ascii="Times New Roman" w:eastAsia="Times New Roman" w:hAnsi="Times New Roman" w:cs="Times New Roman"/>
          <w:color w:val="000000"/>
          <w:sz w:val="24"/>
          <w:szCs w:val="24"/>
        </w:rPr>
        <w:t>CEV</w:t>
      </w:r>
      <w:r w:rsidR="00AF1AE6">
        <w:rPr>
          <w:rFonts w:ascii="Times New Roman" w:eastAsia="Times New Roman" w:hAnsi="Times New Roman" w:cs="Times New Roman"/>
          <w:color w:val="000000"/>
          <w:sz w:val="24"/>
          <w:szCs w:val="24"/>
        </w:rPr>
        <w:t xml:space="preserve">. </w:t>
      </w:r>
      <w:r w:rsidR="00225A2B" w:rsidRPr="00225A2B">
        <w:rPr>
          <w:rFonts w:ascii="Times New Roman" w:eastAsia="Times New Roman" w:hAnsi="Times New Roman" w:cs="Times New Roman"/>
          <w:bCs/>
          <w:color w:val="000000"/>
          <w:sz w:val="24"/>
          <w:szCs w:val="24"/>
        </w:rPr>
        <w:t xml:space="preserve">The Atlantic Forest: History, Biodiversity, Threats and Opportunities of the Mega-Diverse Forest. </w:t>
      </w:r>
      <w:proofErr w:type="spellStart"/>
      <w:r w:rsidR="00225A2B" w:rsidRPr="002C2923">
        <w:rPr>
          <w:rFonts w:ascii="Times New Roman" w:eastAsia="Times New Roman" w:hAnsi="Times New Roman" w:cs="Times New Roman"/>
          <w:bCs/>
          <w:color w:val="000000"/>
          <w:sz w:val="24"/>
          <w:szCs w:val="24"/>
          <w:lang w:val="pt-BR"/>
        </w:rPr>
        <w:t>Cham</w:t>
      </w:r>
      <w:proofErr w:type="spellEnd"/>
      <w:r w:rsidR="00225A2B" w:rsidRPr="002C2923">
        <w:rPr>
          <w:rFonts w:ascii="Times New Roman" w:eastAsia="Times New Roman" w:hAnsi="Times New Roman" w:cs="Times New Roman"/>
          <w:bCs/>
          <w:color w:val="000000"/>
          <w:sz w:val="24"/>
          <w:szCs w:val="24"/>
          <w:lang w:val="pt-BR"/>
        </w:rPr>
        <w:t>: Springer. 2021</w:t>
      </w:r>
      <w:r w:rsidR="00AF1AE6" w:rsidRPr="002C2923">
        <w:rPr>
          <w:rFonts w:ascii="Times New Roman" w:eastAsia="Times New Roman" w:hAnsi="Times New Roman" w:cs="Times New Roman"/>
          <w:color w:val="000000"/>
          <w:sz w:val="24"/>
          <w:szCs w:val="24"/>
          <w:lang w:val="pt-BR"/>
        </w:rPr>
        <w:t>. p.</w:t>
      </w:r>
      <w:r w:rsidR="00225A2B" w:rsidRPr="002C2923">
        <w:rPr>
          <w:rFonts w:ascii="Times New Roman" w:eastAsia="Times New Roman" w:hAnsi="Times New Roman" w:cs="Times New Roman"/>
          <w:color w:val="000000"/>
          <w:sz w:val="24"/>
          <w:szCs w:val="24"/>
          <w:lang w:val="pt-BR"/>
        </w:rPr>
        <w:t>233</w:t>
      </w:r>
      <w:r w:rsidR="002C2923">
        <w:rPr>
          <w:rFonts w:ascii="Times New Roman" w:eastAsia="Times New Roman" w:hAnsi="Times New Roman" w:cs="Times New Roman"/>
          <w:color w:val="000000"/>
          <w:sz w:val="24"/>
          <w:szCs w:val="24"/>
          <w:lang w:val="pt-BR"/>
        </w:rPr>
        <w:t>–</w:t>
      </w:r>
      <w:r w:rsidR="00225A2B" w:rsidRPr="002C2923">
        <w:rPr>
          <w:rFonts w:ascii="Times New Roman" w:eastAsia="Times New Roman" w:hAnsi="Times New Roman" w:cs="Times New Roman"/>
          <w:color w:val="000000"/>
          <w:sz w:val="24"/>
          <w:szCs w:val="24"/>
          <w:lang w:val="pt-BR"/>
        </w:rPr>
        <w:t>251</w:t>
      </w:r>
    </w:p>
    <w:p w14:paraId="3278DF4D" w14:textId="77777777" w:rsidR="00A16414" w:rsidRPr="002C2923" w:rsidRDefault="00A16414">
      <w:pPr>
        <w:pBdr>
          <w:top w:val="nil"/>
          <w:left w:val="nil"/>
          <w:bottom w:val="nil"/>
          <w:right w:val="nil"/>
          <w:between w:val="nil"/>
        </w:pBdr>
        <w:rPr>
          <w:rFonts w:ascii="Times New Roman" w:eastAsia="Times New Roman" w:hAnsi="Times New Roman" w:cs="Times New Roman"/>
          <w:color w:val="000000"/>
          <w:sz w:val="24"/>
          <w:szCs w:val="24"/>
          <w:lang w:val="pt-BR"/>
        </w:rPr>
      </w:pPr>
    </w:p>
    <w:p w14:paraId="621B544D" w14:textId="1BC9D01C" w:rsidR="00A16414" w:rsidRDefault="00B01754">
      <w:pPr>
        <w:pBdr>
          <w:top w:val="nil"/>
          <w:left w:val="nil"/>
          <w:bottom w:val="nil"/>
          <w:right w:val="nil"/>
          <w:between w:val="nil"/>
        </w:pBdr>
        <w:rPr>
          <w:rFonts w:ascii="Times New Roman" w:eastAsia="Times New Roman" w:hAnsi="Times New Roman" w:cs="Times New Roman"/>
          <w:color w:val="000000"/>
          <w:sz w:val="24"/>
          <w:szCs w:val="24"/>
        </w:rPr>
      </w:pPr>
      <w:r w:rsidRPr="002C2923">
        <w:rPr>
          <w:rFonts w:ascii="Times New Roman" w:eastAsia="Times New Roman" w:hAnsi="Times New Roman" w:cs="Times New Roman"/>
          <w:color w:val="000000"/>
          <w:sz w:val="24"/>
          <w:szCs w:val="24"/>
          <w:lang w:val="pt-BR"/>
        </w:rPr>
        <w:t>Lôbo</w:t>
      </w:r>
      <w:r w:rsidR="00AF1AE6" w:rsidRPr="002C2923">
        <w:rPr>
          <w:rFonts w:ascii="Times New Roman" w:eastAsia="Times New Roman" w:hAnsi="Times New Roman" w:cs="Times New Roman"/>
          <w:color w:val="000000"/>
          <w:sz w:val="24"/>
          <w:szCs w:val="24"/>
          <w:lang w:val="pt-BR"/>
        </w:rPr>
        <w:t>, D</w:t>
      </w:r>
      <w:r w:rsidR="002C2923" w:rsidRPr="002C2923">
        <w:rPr>
          <w:rFonts w:ascii="Times New Roman" w:eastAsia="Times New Roman" w:hAnsi="Times New Roman" w:cs="Times New Roman"/>
          <w:color w:val="000000"/>
          <w:sz w:val="24"/>
          <w:szCs w:val="24"/>
          <w:lang w:val="pt-BR"/>
        </w:rPr>
        <w:t xml:space="preserve">, Leão T, Melo F, Santos A, </w:t>
      </w:r>
      <w:proofErr w:type="spellStart"/>
      <w:r w:rsidR="002C2923" w:rsidRPr="002C2923">
        <w:rPr>
          <w:rFonts w:ascii="Times New Roman" w:eastAsia="Times New Roman" w:hAnsi="Times New Roman" w:cs="Times New Roman"/>
          <w:color w:val="000000"/>
          <w:sz w:val="24"/>
          <w:szCs w:val="24"/>
          <w:lang w:val="pt-BR"/>
        </w:rPr>
        <w:t>Tabarelli</w:t>
      </w:r>
      <w:proofErr w:type="spellEnd"/>
      <w:r w:rsidR="002C2923" w:rsidRPr="002C2923">
        <w:rPr>
          <w:rFonts w:ascii="Times New Roman" w:eastAsia="Times New Roman" w:hAnsi="Times New Roman" w:cs="Times New Roman"/>
          <w:color w:val="000000"/>
          <w:sz w:val="24"/>
          <w:szCs w:val="24"/>
          <w:lang w:val="pt-BR"/>
        </w:rPr>
        <w:t xml:space="preserve"> M</w:t>
      </w:r>
      <w:r w:rsidR="00AF1AE6" w:rsidRPr="002C2923">
        <w:rPr>
          <w:rFonts w:ascii="Times New Roman" w:eastAsia="Times New Roman" w:hAnsi="Times New Roman" w:cs="Times New Roman"/>
          <w:color w:val="000000"/>
          <w:sz w:val="24"/>
          <w:szCs w:val="24"/>
          <w:lang w:val="pt-BR"/>
        </w:rPr>
        <w:t xml:space="preserve">. </w:t>
      </w:r>
      <w:r w:rsidR="002C2923">
        <w:rPr>
          <w:rFonts w:ascii="Times New Roman" w:eastAsia="Times New Roman" w:hAnsi="Times New Roman" w:cs="Times New Roman"/>
          <w:color w:val="000000"/>
          <w:sz w:val="24"/>
          <w:szCs w:val="24"/>
          <w:lang w:val="pt-BR"/>
        </w:rPr>
        <w:t>2011</w:t>
      </w:r>
      <w:r w:rsidR="00AF1AE6" w:rsidRPr="002C2923">
        <w:rPr>
          <w:rFonts w:ascii="Times New Roman" w:eastAsia="Times New Roman" w:hAnsi="Times New Roman" w:cs="Times New Roman"/>
          <w:color w:val="000000"/>
          <w:sz w:val="24"/>
          <w:szCs w:val="24"/>
          <w:lang w:val="pt-BR"/>
        </w:rPr>
        <w:t xml:space="preserve">. </w:t>
      </w:r>
      <w:r w:rsidR="00AF1AE6">
        <w:rPr>
          <w:rFonts w:ascii="Times New Roman" w:eastAsia="Times New Roman" w:hAnsi="Times New Roman" w:cs="Times New Roman"/>
          <w:color w:val="000000"/>
          <w:sz w:val="24"/>
          <w:szCs w:val="24"/>
        </w:rPr>
        <w:t xml:space="preserve">Forest fragmentation drives </w:t>
      </w:r>
      <w:proofErr w:type="gramStart"/>
      <w:r w:rsidR="00AF1AE6">
        <w:rPr>
          <w:rFonts w:ascii="Times New Roman" w:eastAsia="Times New Roman" w:hAnsi="Times New Roman" w:cs="Times New Roman"/>
          <w:color w:val="000000"/>
          <w:sz w:val="24"/>
          <w:szCs w:val="24"/>
        </w:rPr>
        <w:t>Atlantic forest</w:t>
      </w:r>
      <w:proofErr w:type="gramEnd"/>
      <w:r w:rsidR="00AF1AE6">
        <w:rPr>
          <w:rFonts w:ascii="Times New Roman" w:eastAsia="Times New Roman" w:hAnsi="Times New Roman" w:cs="Times New Roman"/>
          <w:color w:val="000000"/>
          <w:sz w:val="24"/>
          <w:szCs w:val="24"/>
        </w:rPr>
        <w:t xml:space="preserve"> of </w:t>
      </w:r>
      <w:proofErr w:type="spellStart"/>
      <w:r w:rsidR="00AF1AE6">
        <w:rPr>
          <w:rFonts w:ascii="Times New Roman" w:eastAsia="Times New Roman" w:hAnsi="Times New Roman" w:cs="Times New Roman"/>
          <w:color w:val="000000"/>
          <w:sz w:val="24"/>
          <w:szCs w:val="24"/>
        </w:rPr>
        <w:t>Northeasternearnern</w:t>
      </w:r>
      <w:proofErr w:type="spellEnd"/>
      <w:r w:rsidR="00AF1AE6">
        <w:rPr>
          <w:rFonts w:ascii="Times New Roman" w:eastAsia="Times New Roman" w:hAnsi="Times New Roman" w:cs="Times New Roman"/>
          <w:color w:val="000000"/>
          <w:sz w:val="24"/>
          <w:szCs w:val="24"/>
        </w:rPr>
        <w:t xml:space="preserve"> Brazil to biotic homogenization. </w:t>
      </w:r>
      <w:r w:rsidR="00AF1AE6" w:rsidRPr="002C2923">
        <w:rPr>
          <w:rFonts w:ascii="Times New Roman" w:eastAsia="Times New Roman" w:hAnsi="Times New Roman" w:cs="Times New Roman"/>
          <w:bCs/>
          <w:color w:val="000000"/>
          <w:sz w:val="24"/>
          <w:szCs w:val="24"/>
        </w:rPr>
        <w:t>Diversity and Distributions</w:t>
      </w:r>
      <w:r w:rsidR="002C2923">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17</w:t>
      </w:r>
      <w:r w:rsidR="002C2923">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2</w:t>
      </w:r>
      <w:r w:rsidR="002C2923">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287</w:t>
      </w:r>
      <w:r w:rsidR="008918A6">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296</w:t>
      </w:r>
    </w:p>
    <w:p w14:paraId="4D7E0B2D"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1BE12272" w14:textId="6D5293F3" w:rsidR="00A16414" w:rsidRDefault="00B01754" w:rsidP="00101289">
      <w:pPr>
        <w:pBdr>
          <w:top w:val="nil"/>
          <w:left w:val="nil"/>
          <w:bottom w:val="nil"/>
          <w:right w:val="nil"/>
          <w:between w:val="nil"/>
        </w:pBdr>
        <w:ind w:right="215"/>
        <w:rPr>
          <w:rFonts w:ascii="Times New Roman" w:eastAsia="Times New Roman" w:hAnsi="Times New Roman" w:cs="Times New Roman"/>
          <w:color w:val="000000"/>
          <w:sz w:val="24"/>
          <w:szCs w:val="24"/>
        </w:rPr>
      </w:pPr>
      <w:r w:rsidRPr="009E6C0E">
        <w:rPr>
          <w:rFonts w:ascii="Times New Roman" w:eastAsia="Times New Roman" w:hAnsi="Times New Roman" w:cs="Times New Roman"/>
          <w:color w:val="000000"/>
          <w:sz w:val="24"/>
          <w:szCs w:val="24"/>
        </w:rPr>
        <w:t>Lourenço</w:t>
      </w:r>
      <w:r w:rsidR="00AF1AE6" w:rsidRPr="009E6C0E">
        <w:rPr>
          <w:rFonts w:ascii="Times New Roman" w:eastAsia="Times New Roman" w:hAnsi="Times New Roman" w:cs="Times New Roman"/>
          <w:color w:val="000000"/>
          <w:sz w:val="24"/>
          <w:szCs w:val="24"/>
        </w:rPr>
        <w:t>-</w:t>
      </w:r>
      <w:r w:rsidR="00AB2DFE" w:rsidRPr="009E6C0E">
        <w:rPr>
          <w:rFonts w:ascii="Times New Roman" w:eastAsia="Times New Roman" w:hAnsi="Times New Roman" w:cs="Times New Roman"/>
          <w:color w:val="000000"/>
          <w:sz w:val="24"/>
          <w:szCs w:val="24"/>
        </w:rPr>
        <w:t>de</w:t>
      </w:r>
      <w:r w:rsidR="00AF1AE6" w:rsidRPr="009E6C0E">
        <w:rPr>
          <w:rFonts w:ascii="Times New Roman" w:eastAsia="Times New Roman" w:hAnsi="Times New Roman" w:cs="Times New Roman"/>
          <w:color w:val="000000"/>
          <w:sz w:val="24"/>
          <w:szCs w:val="24"/>
        </w:rPr>
        <w:t>-</w:t>
      </w:r>
      <w:r w:rsidR="00AB2DFE" w:rsidRPr="009E6C0E">
        <w:rPr>
          <w:rFonts w:ascii="Times New Roman" w:eastAsia="Times New Roman" w:hAnsi="Times New Roman" w:cs="Times New Roman"/>
          <w:color w:val="000000"/>
          <w:sz w:val="24"/>
          <w:szCs w:val="24"/>
        </w:rPr>
        <w:t>Moraes R</w:t>
      </w:r>
      <w:r w:rsidR="00AF1AE6" w:rsidRPr="009E6C0E">
        <w:rPr>
          <w:rFonts w:ascii="Times New Roman" w:eastAsia="Times New Roman" w:hAnsi="Times New Roman" w:cs="Times New Roman"/>
          <w:color w:val="000000"/>
          <w:sz w:val="24"/>
          <w:szCs w:val="24"/>
        </w:rPr>
        <w:t xml:space="preserve"> et al. </w:t>
      </w:r>
      <w:r w:rsidR="00AB2DFE" w:rsidRPr="009E6C0E">
        <w:rPr>
          <w:rFonts w:ascii="Times New Roman" w:eastAsia="Times New Roman" w:hAnsi="Times New Roman" w:cs="Times New Roman"/>
          <w:color w:val="000000"/>
          <w:sz w:val="24"/>
          <w:szCs w:val="24"/>
        </w:rPr>
        <w:t xml:space="preserve">2019. </w:t>
      </w:r>
      <w:r w:rsidR="00AF1AE6">
        <w:rPr>
          <w:rFonts w:ascii="Times New Roman" w:eastAsia="Times New Roman" w:hAnsi="Times New Roman" w:cs="Times New Roman"/>
          <w:color w:val="000000"/>
          <w:sz w:val="24"/>
          <w:szCs w:val="24"/>
        </w:rPr>
        <w:t xml:space="preserve">Functional traits explain amphibian distribution in the Brazilian Atlantic Forest. </w:t>
      </w:r>
      <w:r w:rsidR="00AF1AE6" w:rsidRPr="00AB2DFE">
        <w:rPr>
          <w:rFonts w:ascii="Times New Roman" w:eastAsia="Times New Roman" w:hAnsi="Times New Roman" w:cs="Times New Roman"/>
          <w:bCs/>
          <w:color w:val="000000"/>
          <w:sz w:val="24"/>
          <w:szCs w:val="24"/>
        </w:rPr>
        <w:t>Journal of Biogeography</w:t>
      </w:r>
      <w:r w:rsidR="00AB2DFE">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47</w:t>
      </w:r>
      <w:r w:rsidR="00AB2DFE">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1</w:t>
      </w:r>
      <w:r w:rsidR="00AB2DFE">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275</w:t>
      </w:r>
      <w:r w:rsidR="00AB2DFE">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287 </w:t>
      </w:r>
    </w:p>
    <w:p w14:paraId="26F335A0" w14:textId="77777777" w:rsidR="00A16414" w:rsidRDefault="00A16414">
      <w:pPr>
        <w:pBdr>
          <w:top w:val="nil"/>
          <w:left w:val="nil"/>
          <w:bottom w:val="nil"/>
          <w:right w:val="nil"/>
          <w:between w:val="nil"/>
        </w:pBdr>
        <w:spacing w:before="1"/>
        <w:rPr>
          <w:rFonts w:ascii="Times New Roman" w:eastAsia="Times New Roman" w:hAnsi="Times New Roman" w:cs="Times New Roman"/>
          <w:color w:val="000000"/>
          <w:sz w:val="24"/>
          <w:szCs w:val="24"/>
        </w:rPr>
      </w:pPr>
    </w:p>
    <w:p w14:paraId="5B5CF62B" w14:textId="57D8D510" w:rsidR="00A16414" w:rsidRDefault="0040200C">
      <w:pPr>
        <w:pBdr>
          <w:top w:val="nil"/>
          <w:left w:val="nil"/>
          <w:bottom w:val="nil"/>
          <w:right w:val="nil"/>
          <w:between w:val="nil"/>
        </w:pBdr>
        <w:ind w:right="2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Manel</w:t>
      </w:r>
      <w:r w:rsidR="00AF1AE6">
        <w:rPr>
          <w:rFonts w:ascii="Times New Roman" w:eastAsia="Times New Roman" w:hAnsi="Times New Roman" w:cs="Times New Roman"/>
          <w:color w:val="000000"/>
          <w:sz w:val="24"/>
          <w:szCs w:val="24"/>
        </w:rPr>
        <w:t xml:space="preserve"> S</w:t>
      </w:r>
      <w:r w:rsidR="00EA3FBB">
        <w:rPr>
          <w:rFonts w:ascii="Times New Roman" w:eastAsia="Times New Roman" w:hAnsi="Times New Roman" w:cs="Times New Roman"/>
          <w:color w:val="000000"/>
          <w:sz w:val="24"/>
          <w:szCs w:val="24"/>
        </w:rPr>
        <w:t>, Williams H, Ormerod S</w:t>
      </w:r>
      <w:r w:rsidR="00AF1AE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2002</w:t>
      </w:r>
      <w:r w:rsidR="00AF1AE6">
        <w:rPr>
          <w:rFonts w:ascii="Times New Roman" w:eastAsia="Times New Roman" w:hAnsi="Times New Roman" w:cs="Times New Roman"/>
          <w:color w:val="000000"/>
          <w:sz w:val="24"/>
          <w:szCs w:val="24"/>
        </w:rPr>
        <w:t xml:space="preserve">. Evaluating presence–absence models in ecology: the need to account for prevalence. </w:t>
      </w:r>
      <w:r w:rsidR="00AF1AE6" w:rsidRPr="00EA3FBB">
        <w:rPr>
          <w:rFonts w:ascii="Times New Roman" w:eastAsia="Times New Roman" w:hAnsi="Times New Roman" w:cs="Times New Roman"/>
          <w:bCs/>
          <w:color w:val="000000"/>
          <w:sz w:val="24"/>
          <w:szCs w:val="24"/>
        </w:rPr>
        <w:t>Journal of Applied Ecology</w:t>
      </w:r>
      <w:r w:rsidR="00EA3FBB">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38</w:t>
      </w:r>
      <w:r w:rsidR="00EA3FBB">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5</w:t>
      </w:r>
      <w:r w:rsidR="00EA3FBB">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921</w:t>
      </w:r>
      <w:r w:rsidR="00EA3FBB">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931</w:t>
      </w:r>
    </w:p>
    <w:p w14:paraId="185CAE8F"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36A15CBF" w14:textId="1A8A0216" w:rsidR="00A16414" w:rsidRDefault="00EA3FBB">
      <w:pPr>
        <w:pBdr>
          <w:top w:val="nil"/>
          <w:left w:val="nil"/>
          <w:bottom w:val="nil"/>
          <w:right w:val="nil"/>
          <w:between w:val="nil"/>
        </w:pBdr>
        <w:ind w:right="265"/>
        <w:rPr>
          <w:rFonts w:ascii="Times New Roman" w:eastAsia="Times New Roman" w:hAnsi="Times New Roman" w:cs="Times New Roman"/>
          <w:color w:val="000000"/>
          <w:sz w:val="24"/>
          <w:szCs w:val="24"/>
        </w:rPr>
      </w:pPr>
      <w:proofErr w:type="spellStart"/>
      <w:r w:rsidRPr="003E2B79">
        <w:rPr>
          <w:rFonts w:ascii="Times New Roman" w:eastAsia="Times New Roman" w:hAnsi="Times New Roman" w:cs="Times New Roman"/>
          <w:color w:val="000000"/>
          <w:sz w:val="24"/>
          <w:szCs w:val="24"/>
          <w:lang w:val="pt-BR"/>
        </w:rPr>
        <w:t>Mantavelli</w:t>
      </w:r>
      <w:proofErr w:type="spellEnd"/>
      <w:r w:rsidR="00AF1AE6" w:rsidRPr="003E2B79">
        <w:rPr>
          <w:rFonts w:ascii="Times New Roman" w:eastAsia="Times New Roman" w:hAnsi="Times New Roman" w:cs="Times New Roman"/>
          <w:color w:val="000000"/>
          <w:sz w:val="24"/>
          <w:szCs w:val="24"/>
          <w:lang w:val="pt-BR"/>
        </w:rPr>
        <w:t xml:space="preserve"> R</w:t>
      </w:r>
      <w:r w:rsidR="00E518CB" w:rsidRPr="003E2B79">
        <w:rPr>
          <w:rFonts w:ascii="Times New Roman" w:eastAsia="Times New Roman" w:hAnsi="Times New Roman" w:cs="Times New Roman"/>
          <w:color w:val="000000"/>
          <w:sz w:val="24"/>
          <w:szCs w:val="24"/>
          <w:lang w:val="pt-BR"/>
        </w:rPr>
        <w:t xml:space="preserve">, Oliveira J, </w:t>
      </w:r>
      <w:proofErr w:type="spellStart"/>
      <w:r w:rsidR="00E518CB" w:rsidRPr="003E2B79">
        <w:rPr>
          <w:rFonts w:ascii="Times New Roman" w:eastAsia="Times New Roman" w:hAnsi="Times New Roman" w:cs="Times New Roman"/>
          <w:color w:val="000000"/>
          <w:sz w:val="24"/>
          <w:szCs w:val="24"/>
          <w:lang w:val="pt-BR"/>
        </w:rPr>
        <w:t>Soininen</w:t>
      </w:r>
      <w:proofErr w:type="spellEnd"/>
      <w:r w:rsidR="00E518CB" w:rsidRPr="003E2B79">
        <w:rPr>
          <w:rFonts w:ascii="Times New Roman" w:eastAsia="Times New Roman" w:hAnsi="Times New Roman" w:cs="Times New Roman"/>
          <w:color w:val="000000"/>
          <w:sz w:val="24"/>
          <w:szCs w:val="24"/>
          <w:lang w:val="pt-BR"/>
        </w:rPr>
        <w:t xml:space="preserve"> J, Ribeiro M, Bertoluci J</w:t>
      </w:r>
      <w:r w:rsidR="00AF1AE6" w:rsidRPr="003E2B79">
        <w:rPr>
          <w:rFonts w:ascii="Times New Roman" w:eastAsia="Times New Roman" w:hAnsi="Times New Roman" w:cs="Times New Roman"/>
          <w:color w:val="000000"/>
          <w:sz w:val="24"/>
          <w:szCs w:val="24"/>
          <w:lang w:val="pt-BR"/>
        </w:rPr>
        <w:t xml:space="preserve">. </w:t>
      </w:r>
      <w:r w:rsidR="00E518CB" w:rsidRPr="003E2B79">
        <w:rPr>
          <w:rFonts w:ascii="Times New Roman" w:eastAsia="Times New Roman" w:hAnsi="Times New Roman" w:cs="Times New Roman"/>
          <w:color w:val="000000"/>
          <w:sz w:val="24"/>
          <w:szCs w:val="24"/>
          <w:lang w:val="pt-BR"/>
        </w:rPr>
        <w:t>2022</w:t>
      </w:r>
      <w:r w:rsidR="00AF1AE6" w:rsidRPr="003E2B79">
        <w:rPr>
          <w:rFonts w:ascii="Times New Roman" w:eastAsia="Times New Roman" w:hAnsi="Times New Roman" w:cs="Times New Roman"/>
          <w:color w:val="000000"/>
          <w:sz w:val="24"/>
          <w:szCs w:val="24"/>
          <w:lang w:val="pt-BR"/>
        </w:rPr>
        <w:t xml:space="preserve">. </w:t>
      </w:r>
      <w:r w:rsidR="00AF1AE6">
        <w:rPr>
          <w:rFonts w:ascii="Times New Roman" w:eastAsia="Times New Roman" w:hAnsi="Times New Roman" w:cs="Times New Roman"/>
          <w:color w:val="000000"/>
          <w:sz w:val="24"/>
          <w:szCs w:val="24"/>
        </w:rPr>
        <w:t xml:space="preserve">Altitude and temperature drive anuran community assembly in a </w:t>
      </w:r>
      <w:proofErr w:type="gramStart"/>
      <w:r w:rsidR="00AF1AE6">
        <w:rPr>
          <w:rFonts w:ascii="Times New Roman" w:eastAsia="Times New Roman" w:hAnsi="Times New Roman" w:cs="Times New Roman"/>
          <w:color w:val="000000"/>
          <w:sz w:val="24"/>
          <w:szCs w:val="24"/>
        </w:rPr>
        <w:t>Neotropical mountain</w:t>
      </w:r>
      <w:proofErr w:type="gramEnd"/>
      <w:r w:rsidR="00AF1AE6">
        <w:rPr>
          <w:rFonts w:ascii="Times New Roman" w:eastAsia="Times New Roman" w:hAnsi="Times New Roman" w:cs="Times New Roman"/>
          <w:color w:val="000000"/>
          <w:sz w:val="24"/>
          <w:szCs w:val="24"/>
        </w:rPr>
        <w:t xml:space="preserve"> region. </w:t>
      </w:r>
      <w:proofErr w:type="spellStart"/>
      <w:r w:rsidR="00AF1AE6" w:rsidRPr="00E518CB">
        <w:rPr>
          <w:rFonts w:ascii="Times New Roman" w:eastAsia="Times New Roman" w:hAnsi="Times New Roman" w:cs="Times New Roman"/>
          <w:bCs/>
          <w:color w:val="000000"/>
          <w:sz w:val="24"/>
          <w:szCs w:val="24"/>
        </w:rPr>
        <w:t>Biotropica</w:t>
      </w:r>
      <w:proofErr w:type="spellEnd"/>
      <w:r w:rsidR="00E518CB">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54</w:t>
      </w:r>
      <w:r w:rsidR="00E518CB">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3</w:t>
      </w:r>
      <w:r w:rsidR="00E518CB">
        <w:rPr>
          <w:rFonts w:ascii="Times New Roman" w:eastAsia="Times New Roman" w:hAnsi="Times New Roman" w:cs="Times New Roman"/>
          <w:color w:val="000000"/>
          <w:sz w:val="24"/>
          <w:szCs w:val="24"/>
        </w:rPr>
        <w:t>): 6</w:t>
      </w:r>
      <w:r w:rsidR="00AF1AE6">
        <w:rPr>
          <w:rFonts w:ascii="Times New Roman" w:eastAsia="Times New Roman" w:hAnsi="Times New Roman" w:cs="Times New Roman"/>
          <w:color w:val="000000"/>
          <w:sz w:val="24"/>
          <w:szCs w:val="24"/>
        </w:rPr>
        <w:t>07</w:t>
      </w:r>
      <w:r w:rsidR="00E518CB">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618</w:t>
      </w:r>
    </w:p>
    <w:p w14:paraId="676FD916"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08A25721" w14:textId="7778F3EF" w:rsidR="00A16414" w:rsidRPr="000A6BCC" w:rsidRDefault="00AE54F1" w:rsidP="000A6BCC">
      <w:pPr>
        <w:spacing w:before="1"/>
        <w:ind w:right="359"/>
        <w:rPr>
          <w:rFonts w:ascii="Times New Roman" w:eastAsia="Times New Roman" w:hAnsi="Times New Roman" w:cs="Times New Roman"/>
          <w:sz w:val="24"/>
          <w:szCs w:val="24"/>
        </w:rPr>
      </w:pPr>
      <w:r>
        <w:rPr>
          <w:rFonts w:ascii="Times New Roman" w:eastAsia="Times New Roman" w:hAnsi="Times New Roman" w:cs="Times New Roman"/>
          <w:sz w:val="24"/>
          <w:szCs w:val="24"/>
        </w:rPr>
        <w:t>Marques</w:t>
      </w:r>
      <w:r w:rsidR="000A6BCC">
        <w:rPr>
          <w:rFonts w:ascii="Times New Roman" w:eastAsia="Times New Roman" w:hAnsi="Times New Roman" w:cs="Times New Roman"/>
          <w:sz w:val="24"/>
          <w:szCs w:val="24"/>
        </w:rPr>
        <w:t xml:space="preserve"> M</w:t>
      </w:r>
      <w:r w:rsidR="0046542A">
        <w:rPr>
          <w:rFonts w:ascii="Times New Roman" w:eastAsia="Times New Roman" w:hAnsi="Times New Roman" w:cs="Times New Roman"/>
          <w:sz w:val="24"/>
          <w:szCs w:val="24"/>
        </w:rPr>
        <w:t>, Trindade W, Bohn A, Grelle C</w:t>
      </w:r>
      <w:r w:rsidR="00AF1AE6">
        <w:rPr>
          <w:rFonts w:ascii="Times New Roman" w:eastAsia="Times New Roman" w:hAnsi="Times New Roman" w:cs="Times New Roman"/>
          <w:sz w:val="24"/>
          <w:szCs w:val="24"/>
        </w:rPr>
        <w:t xml:space="preserve">: The Atlantic Forest: An Introduction to the Megadiverse Forest of South America. In: </w:t>
      </w:r>
      <w:r>
        <w:rPr>
          <w:rFonts w:ascii="Times New Roman" w:eastAsia="Times New Roman" w:hAnsi="Times New Roman" w:cs="Times New Roman"/>
          <w:sz w:val="24"/>
          <w:szCs w:val="24"/>
        </w:rPr>
        <w:t>Marques</w:t>
      </w:r>
      <w:r w:rsidR="00257EA7">
        <w:rPr>
          <w:rFonts w:ascii="Times New Roman" w:eastAsia="Times New Roman" w:hAnsi="Times New Roman" w:cs="Times New Roman"/>
          <w:sz w:val="24"/>
          <w:szCs w:val="24"/>
        </w:rPr>
        <w:t xml:space="preserve"> M, Grelle C</w:t>
      </w:r>
      <w:r w:rsidR="006941E4">
        <w:rPr>
          <w:rFonts w:ascii="Times New Roman" w:eastAsia="Times New Roman" w:hAnsi="Times New Roman" w:cs="Times New Roman"/>
          <w:sz w:val="24"/>
          <w:szCs w:val="24"/>
        </w:rPr>
        <w:t>EV</w:t>
      </w:r>
      <w:r w:rsidR="00AF1AE6">
        <w:rPr>
          <w:rFonts w:ascii="Times New Roman" w:eastAsia="Times New Roman" w:hAnsi="Times New Roman" w:cs="Times New Roman"/>
          <w:sz w:val="24"/>
          <w:szCs w:val="24"/>
        </w:rPr>
        <w:t xml:space="preserve">. </w:t>
      </w:r>
      <w:r w:rsidR="00225A2B">
        <w:rPr>
          <w:rFonts w:ascii="Times New Roman" w:eastAsia="Times New Roman" w:hAnsi="Times New Roman" w:cs="Times New Roman"/>
          <w:sz w:val="24"/>
          <w:szCs w:val="24"/>
        </w:rPr>
        <w:t>The Atlantic Forest: History, Biodiversity, Threats and Opportunities of the Mega-Diverse Forest. Cham: Springer. 2021</w:t>
      </w:r>
      <w:r w:rsidR="00AF1AE6">
        <w:rPr>
          <w:rFonts w:ascii="Times New Roman" w:eastAsia="Times New Roman" w:hAnsi="Times New Roman" w:cs="Times New Roman"/>
          <w:color w:val="000000"/>
          <w:sz w:val="24"/>
          <w:szCs w:val="24"/>
        </w:rPr>
        <w:t>. p.</w:t>
      </w:r>
      <w:r w:rsidR="001B2B25">
        <w:rPr>
          <w:rFonts w:ascii="Times New Roman" w:eastAsia="Times New Roman" w:hAnsi="Times New Roman" w:cs="Times New Roman"/>
          <w:color w:val="000000"/>
          <w:sz w:val="24"/>
          <w:szCs w:val="24"/>
        </w:rPr>
        <w:t>3-23</w:t>
      </w:r>
      <w:r w:rsidR="00AF1AE6">
        <w:rPr>
          <w:rFonts w:ascii="Times New Roman" w:eastAsia="Times New Roman" w:hAnsi="Times New Roman" w:cs="Times New Roman"/>
          <w:color w:val="000000"/>
          <w:sz w:val="24"/>
          <w:szCs w:val="24"/>
        </w:rPr>
        <w:t>.</w:t>
      </w:r>
    </w:p>
    <w:p w14:paraId="56F544E2" w14:textId="77777777" w:rsidR="00A16414" w:rsidRDefault="00A16414">
      <w:pPr>
        <w:pBdr>
          <w:top w:val="nil"/>
          <w:left w:val="nil"/>
          <w:bottom w:val="nil"/>
          <w:right w:val="nil"/>
          <w:between w:val="nil"/>
        </w:pBdr>
        <w:spacing w:before="11"/>
        <w:rPr>
          <w:rFonts w:ascii="Times New Roman" w:eastAsia="Times New Roman" w:hAnsi="Times New Roman" w:cs="Times New Roman"/>
          <w:color w:val="000000"/>
          <w:sz w:val="24"/>
          <w:szCs w:val="24"/>
        </w:rPr>
      </w:pPr>
    </w:p>
    <w:p w14:paraId="1A607F46" w14:textId="420E94A7" w:rsidR="00A16414" w:rsidRDefault="00FB3402">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Melo</w:t>
      </w:r>
      <w:r w:rsidR="00AF1AE6">
        <w:rPr>
          <w:rFonts w:ascii="Times New Roman" w:eastAsia="Times New Roman" w:hAnsi="Times New Roman" w:cs="Times New Roman"/>
          <w:color w:val="000000"/>
          <w:sz w:val="24"/>
          <w:szCs w:val="24"/>
        </w:rPr>
        <w:t xml:space="preserve"> FPL et al</w:t>
      </w:r>
      <w:r>
        <w:rPr>
          <w:rFonts w:ascii="Times New Roman" w:eastAsia="Times New Roman" w:hAnsi="Times New Roman" w:cs="Times New Roman"/>
          <w:color w:val="000000"/>
          <w:sz w:val="24"/>
          <w:szCs w:val="24"/>
        </w:rPr>
        <w:t>. 2013</w:t>
      </w:r>
      <w:r w:rsidR="00AF1AE6">
        <w:rPr>
          <w:rFonts w:ascii="Times New Roman" w:eastAsia="Times New Roman" w:hAnsi="Times New Roman" w:cs="Times New Roman"/>
          <w:color w:val="000000"/>
          <w:sz w:val="24"/>
          <w:szCs w:val="24"/>
        </w:rPr>
        <w:t xml:space="preserve">. Priority setting for scaling-up tropical forest restoration projects: Early lessons from the Atlantic Forest Restoration Pact. </w:t>
      </w:r>
      <w:r w:rsidR="00AF1AE6" w:rsidRPr="00FB3402">
        <w:rPr>
          <w:rFonts w:ascii="Times New Roman" w:eastAsia="Times New Roman" w:hAnsi="Times New Roman" w:cs="Times New Roman"/>
          <w:bCs/>
          <w:color w:val="000000"/>
          <w:sz w:val="24"/>
          <w:szCs w:val="24"/>
        </w:rPr>
        <w:t>Environmental Science of Policy</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33</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395</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404</w:t>
      </w:r>
    </w:p>
    <w:p w14:paraId="02FF6CDC"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1BFFF1E4" w14:textId="1FB95156" w:rsidR="00A16414" w:rsidRDefault="00F23F73">
      <w:pPr>
        <w:pBdr>
          <w:top w:val="nil"/>
          <w:left w:val="nil"/>
          <w:bottom w:val="nil"/>
          <w:right w:val="nil"/>
          <w:between w:val="nil"/>
        </w:pBdr>
        <w:spacing w:before="1"/>
        <w:ind w:right="439"/>
        <w:rPr>
          <w:rFonts w:ascii="Times New Roman" w:eastAsia="Times New Roman" w:hAnsi="Times New Roman" w:cs="Times New Roman"/>
          <w:color w:val="000000"/>
          <w:sz w:val="24"/>
          <w:szCs w:val="24"/>
        </w:rPr>
      </w:pPr>
      <w:r w:rsidRPr="009E6C0E">
        <w:rPr>
          <w:rFonts w:ascii="Times New Roman" w:eastAsia="Times New Roman" w:hAnsi="Times New Roman" w:cs="Times New Roman"/>
          <w:color w:val="000000"/>
          <w:sz w:val="24"/>
          <w:szCs w:val="24"/>
        </w:rPr>
        <w:t>Menin</w:t>
      </w:r>
      <w:r w:rsidR="00AF1AE6" w:rsidRPr="009E6C0E">
        <w:rPr>
          <w:rFonts w:ascii="Times New Roman" w:eastAsia="Times New Roman" w:hAnsi="Times New Roman" w:cs="Times New Roman"/>
          <w:color w:val="000000"/>
          <w:sz w:val="24"/>
          <w:szCs w:val="24"/>
        </w:rPr>
        <w:t xml:space="preserve"> M</w:t>
      </w:r>
      <w:r w:rsidRPr="009E6C0E">
        <w:rPr>
          <w:rFonts w:ascii="Times New Roman" w:eastAsia="Times New Roman" w:hAnsi="Times New Roman" w:cs="Times New Roman"/>
          <w:color w:val="000000"/>
          <w:sz w:val="24"/>
          <w:szCs w:val="24"/>
        </w:rPr>
        <w:t xml:space="preserve">, </w:t>
      </w:r>
      <w:proofErr w:type="spellStart"/>
      <w:r w:rsidRPr="009E6C0E">
        <w:rPr>
          <w:rFonts w:ascii="Times New Roman" w:eastAsia="Times New Roman" w:hAnsi="Times New Roman" w:cs="Times New Roman"/>
          <w:color w:val="000000"/>
          <w:sz w:val="24"/>
          <w:szCs w:val="24"/>
        </w:rPr>
        <w:t>Waldez</w:t>
      </w:r>
      <w:proofErr w:type="spellEnd"/>
      <w:r w:rsidRPr="009E6C0E">
        <w:rPr>
          <w:rFonts w:ascii="Times New Roman" w:eastAsia="Times New Roman" w:hAnsi="Times New Roman" w:cs="Times New Roman"/>
          <w:color w:val="000000"/>
          <w:sz w:val="24"/>
          <w:szCs w:val="24"/>
        </w:rPr>
        <w:t xml:space="preserve"> F, Lima AP</w:t>
      </w:r>
      <w:r w:rsidR="00AF1AE6" w:rsidRPr="009E6C0E">
        <w:rPr>
          <w:rFonts w:ascii="Times New Roman" w:eastAsia="Times New Roman" w:hAnsi="Times New Roman" w:cs="Times New Roman"/>
          <w:color w:val="000000"/>
          <w:sz w:val="24"/>
          <w:szCs w:val="24"/>
        </w:rPr>
        <w:t xml:space="preserve">. </w:t>
      </w:r>
      <w:r w:rsidRPr="009E6C0E">
        <w:rPr>
          <w:rFonts w:ascii="Times New Roman" w:eastAsia="Times New Roman" w:hAnsi="Times New Roman" w:cs="Times New Roman"/>
          <w:color w:val="000000"/>
          <w:sz w:val="24"/>
          <w:szCs w:val="24"/>
        </w:rPr>
        <w:t>2011</w:t>
      </w:r>
      <w:r w:rsidR="00AF1AE6" w:rsidRPr="009E6C0E">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 xml:space="preserve">Effects of environmental and spatial factors on the distribution of anuran species with aquatic reproduction in central Amazonia. </w:t>
      </w:r>
      <w:r w:rsidR="00AF1AE6" w:rsidRPr="00F23F73">
        <w:rPr>
          <w:rFonts w:ascii="Times New Roman" w:eastAsia="Times New Roman" w:hAnsi="Times New Roman" w:cs="Times New Roman"/>
          <w:bCs/>
          <w:color w:val="000000"/>
          <w:sz w:val="24"/>
          <w:szCs w:val="24"/>
        </w:rPr>
        <w:t>The Herpetological Journal</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21</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255</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261</w:t>
      </w:r>
    </w:p>
    <w:p w14:paraId="44EF73A0"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313389A8" w14:textId="31E1041A" w:rsidR="00A16414" w:rsidRDefault="0057223A">
      <w:pPr>
        <w:pBdr>
          <w:top w:val="nil"/>
          <w:left w:val="nil"/>
          <w:bottom w:val="nil"/>
          <w:right w:val="nil"/>
          <w:between w:val="nil"/>
        </w:pBdr>
        <w:ind w:right="29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Milanovich</w:t>
      </w:r>
      <w:r w:rsidR="00AF1AE6">
        <w:rPr>
          <w:rFonts w:ascii="Times New Roman" w:eastAsia="Times New Roman" w:hAnsi="Times New Roman" w:cs="Times New Roman"/>
          <w:color w:val="000000"/>
          <w:sz w:val="24"/>
          <w:szCs w:val="24"/>
        </w:rPr>
        <w:t xml:space="preserve"> JR</w:t>
      </w:r>
      <w:r>
        <w:rPr>
          <w:rFonts w:ascii="Times New Roman" w:eastAsia="Times New Roman" w:hAnsi="Times New Roman" w:cs="Times New Roman"/>
          <w:color w:val="000000"/>
          <w:sz w:val="24"/>
          <w:szCs w:val="24"/>
        </w:rPr>
        <w:t>, Peterman W, Barrett K</w:t>
      </w:r>
      <w:r w:rsidR="00560A35">
        <w:rPr>
          <w:rFonts w:ascii="Times New Roman" w:eastAsia="Times New Roman" w:hAnsi="Times New Roman" w:cs="Times New Roman"/>
          <w:color w:val="000000"/>
          <w:sz w:val="24"/>
          <w:szCs w:val="24"/>
        </w:rPr>
        <w:t>, Hopton M.</w:t>
      </w:r>
      <w:r w:rsidR="00AF1AE6">
        <w:rPr>
          <w:rFonts w:ascii="Times New Roman" w:eastAsia="Times New Roman" w:hAnsi="Times New Roman" w:cs="Times New Roman"/>
          <w:color w:val="000000"/>
          <w:sz w:val="24"/>
          <w:szCs w:val="24"/>
        </w:rPr>
        <w:t xml:space="preserve"> </w:t>
      </w:r>
      <w:r w:rsidR="00560A35">
        <w:rPr>
          <w:rFonts w:ascii="Times New Roman" w:eastAsia="Times New Roman" w:hAnsi="Times New Roman" w:cs="Times New Roman"/>
          <w:color w:val="000000"/>
          <w:sz w:val="24"/>
          <w:szCs w:val="24"/>
        </w:rPr>
        <w:t>2010</w:t>
      </w:r>
      <w:r w:rsidR="00AF1AE6">
        <w:rPr>
          <w:rFonts w:ascii="Times New Roman" w:eastAsia="Times New Roman" w:hAnsi="Times New Roman" w:cs="Times New Roman"/>
          <w:color w:val="000000"/>
          <w:sz w:val="24"/>
          <w:szCs w:val="24"/>
        </w:rPr>
        <w:t xml:space="preserve">. Do species distribution models predict species richness in urban and natural green spaces? A case study using amphibians. </w:t>
      </w:r>
      <w:r w:rsidR="00AF1AE6" w:rsidRPr="00560A35">
        <w:rPr>
          <w:rFonts w:ascii="Times New Roman" w:eastAsia="Times New Roman" w:hAnsi="Times New Roman" w:cs="Times New Roman"/>
          <w:bCs/>
          <w:color w:val="000000"/>
          <w:sz w:val="24"/>
          <w:szCs w:val="24"/>
        </w:rPr>
        <w:t>Landscape and Urban Planning</w:t>
      </w:r>
      <w:r w:rsidR="00560A35">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107</w:t>
      </w:r>
      <w:r w:rsidR="00560A35">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4</w:t>
      </w:r>
      <w:r w:rsidR="00560A35">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409</w:t>
      </w:r>
      <w:r w:rsidR="00560A35">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418</w:t>
      </w:r>
    </w:p>
    <w:p w14:paraId="2134C547"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00810712" w14:textId="35EBD1B3" w:rsidR="00A16414" w:rsidRDefault="00560A35">
      <w:pPr>
        <w:pBdr>
          <w:top w:val="nil"/>
          <w:left w:val="nil"/>
          <w:bottom w:val="nil"/>
          <w:right w:val="nil"/>
          <w:between w:val="nil"/>
        </w:pBdr>
        <w:spacing w:before="1"/>
        <w:ind w:right="573"/>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Muylaert</w:t>
      </w:r>
      <w:proofErr w:type="spellEnd"/>
      <w:r w:rsidR="00AF1AE6">
        <w:rPr>
          <w:rFonts w:ascii="Times New Roman" w:eastAsia="Times New Roman" w:hAnsi="Times New Roman" w:cs="Times New Roman"/>
          <w:color w:val="000000"/>
          <w:sz w:val="24"/>
          <w:szCs w:val="24"/>
        </w:rPr>
        <w:t xml:space="preserve"> RL et al. </w:t>
      </w:r>
      <w:r>
        <w:rPr>
          <w:rFonts w:ascii="Times New Roman" w:eastAsia="Times New Roman" w:hAnsi="Times New Roman" w:cs="Times New Roman"/>
          <w:color w:val="000000"/>
          <w:sz w:val="24"/>
          <w:szCs w:val="24"/>
        </w:rPr>
        <w:t xml:space="preserve">2018. </w:t>
      </w:r>
      <w:r w:rsidR="00AF1AE6">
        <w:rPr>
          <w:rFonts w:ascii="Times New Roman" w:eastAsia="Times New Roman" w:hAnsi="Times New Roman" w:cs="Times New Roman"/>
          <w:color w:val="000000"/>
          <w:sz w:val="24"/>
          <w:szCs w:val="24"/>
        </w:rPr>
        <w:t xml:space="preserve">A note on the territorial limits of the </w:t>
      </w:r>
      <w:proofErr w:type="gramStart"/>
      <w:r w:rsidR="00AF1AE6">
        <w:rPr>
          <w:rFonts w:ascii="Times New Roman" w:eastAsia="Times New Roman" w:hAnsi="Times New Roman" w:cs="Times New Roman"/>
          <w:color w:val="000000"/>
          <w:sz w:val="24"/>
          <w:szCs w:val="24"/>
        </w:rPr>
        <w:t>Atlantic forest</w:t>
      </w:r>
      <w:proofErr w:type="gramEnd"/>
      <w:r w:rsidR="00AF1AE6">
        <w:rPr>
          <w:rFonts w:ascii="Times New Roman" w:eastAsia="Times New Roman" w:hAnsi="Times New Roman" w:cs="Times New Roman"/>
          <w:color w:val="000000"/>
          <w:sz w:val="24"/>
          <w:szCs w:val="24"/>
        </w:rPr>
        <w:t xml:space="preserve">. </w:t>
      </w:r>
      <w:proofErr w:type="spellStart"/>
      <w:r w:rsidR="00AF1AE6" w:rsidRPr="00560A35">
        <w:rPr>
          <w:rFonts w:ascii="Times New Roman" w:eastAsia="Times New Roman" w:hAnsi="Times New Roman" w:cs="Times New Roman"/>
          <w:bCs/>
          <w:color w:val="000000"/>
          <w:sz w:val="24"/>
          <w:szCs w:val="24"/>
        </w:rPr>
        <w:t>Oecol</w:t>
      </w:r>
      <w:proofErr w:type="spellEnd"/>
      <w:r w:rsidR="00AF1AE6" w:rsidRPr="00560A35">
        <w:rPr>
          <w:rFonts w:ascii="Times New Roman" w:eastAsia="Times New Roman" w:hAnsi="Times New Roman" w:cs="Times New Roman"/>
          <w:bCs/>
          <w:color w:val="000000"/>
          <w:sz w:val="24"/>
          <w:szCs w:val="24"/>
        </w:rPr>
        <w:t xml:space="preserve"> Aust</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22</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302–311</w:t>
      </w:r>
    </w:p>
    <w:p w14:paraId="70F8DB95"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160CDD1E" w14:textId="362C010C" w:rsidR="00A16414" w:rsidRDefault="00B13582">
      <w:pPr>
        <w:pBdr>
          <w:top w:val="nil"/>
          <w:left w:val="nil"/>
          <w:bottom w:val="nil"/>
          <w:right w:val="nil"/>
          <w:between w:val="nil"/>
        </w:pBdr>
        <w:ind w:right="7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Myers</w:t>
      </w:r>
      <w:r w:rsidR="00AF1AE6">
        <w:rPr>
          <w:rFonts w:ascii="Times New Roman" w:eastAsia="Times New Roman" w:hAnsi="Times New Roman" w:cs="Times New Roman"/>
          <w:color w:val="000000"/>
          <w:sz w:val="24"/>
          <w:szCs w:val="24"/>
        </w:rPr>
        <w:t xml:space="preserve"> N</w:t>
      </w:r>
      <w:r>
        <w:rPr>
          <w:rFonts w:ascii="Times New Roman" w:eastAsia="Times New Roman" w:hAnsi="Times New Roman" w:cs="Times New Roman"/>
          <w:color w:val="000000"/>
          <w:sz w:val="24"/>
          <w:szCs w:val="24"/>
        </w:rPr>
        <w:t>, Mittermeier R, Mittermeier C, da Fonseca G, Kent J</w:t>
      </w:r>
      <w:r w:rsidR="00AF1AE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2000</w:t>
      </w:r>
      <w:r w:rsidR="00AF1AE6">
        <w:rPr>
          <w:rFonts w:ascii="Times New Roman" w:eastAsia="Times New Roman" w:hAnsi="Times New Roman" w:cs="Times New Roman"/>
          <w:color w:val="000000"/>
          <w:sz w:val="24"/>
          <w:szCs w:val="24"/>
        </w:rPr>
        <w:t xml:space="preserve">. Biodiversity hotspots for conservation priorities. </w:t>
      </w:r>
      <w:r w:rsidR="00AF1AE6" w:rsidRPr="00B13582">
        <w:rPr>
          <w:rFonts w:ascii="Times New Roman" w:eastAsia="Times New Roman" w:hAnsi="Times New Roman" w:cs="Times New Roman"/>
          <w:bCs/>
          <w:color w:val="000000"/>
          <w:sz w:val="24"/>
          <w:szCs w:val="24"/>
        </w:rPr>
        <w:t>Nature</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403</w:t>
      </w:r>
      <w:r>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853</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858</w:t>
      </w:r>
    </w:p>
    <w:p w14:paraId="068B7BD4" w14:textId="77777777" w:rsidR="00A16414" w:rsidRDefault="00A16414">
      <w:pPr>
        <w:rPr>
          <w:rFonts w:ascii="Times New Roman" w:eastAsia="Times New Roman" w:hAnsi="Times New Roman" w:cs="Times New Roman"/>
          <w:sz w:val="24"/>
          <w:szCs w:val="24"/>
        </w:rPr>
      </w:pPr>
    </w:p>
    <w:p w14:paraId="301A22C6" w14:textId="78F68023" w:rsidR="00A16414" w:rsidRDefault="00FF234E">
      <w:pPr>
        <w:pBdr>
          <w:top w:val="nil"/>
          <w:left w:val="nil"/>
          <w:bottom w:val="nil"/>
          <w:right w:val="nil"/>
          <w:between w:val="nil"/>
        </w:pBdr>
        <w:spacing w:before="92"/>
        <w:ind w:right="2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Naimi</w:t>
      </w:r>
      <w:r w:rsidR="00AF1AE6">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Araújo </w:t>
      </w:r>
      <w:r w:rsidR="00AF1AE6">
        <w:rPr>
          <w:rFonts w:ascii="Times New Roman" w:eastAsia="Times New Roman" w:hAnsi="Times New Roman" w:cs="Times New Roman"/>
          <w:color w:val="000000"/>
          <w:sz w:val="24"/>
          <w:szCs w:val="24"/>
        </w:rPr>
        <w:t xml:space="preserve">MB. </w:t>
      </w:r>
      <w:r>
        <w:rPr>
          <w:rFonts w:ascii="Times New Roman" w:eastAsia="Times New Roman" w:hAnsi="Times New Roman" w:cs="Times New Roman"/>
          <w:color w:val="000000"/>
          <w:sz w:val="24"/>
          <w:szCs w:val="24"/>
        </w:rPr>
        <w:t xml:space="preserve">2016. </w:t>
      </w:r>
      <w:proofErr w:type="spellStart"/>
      <w:r w:rsidR="00AF1AE6">
        <w:rPr>
          <w:rFonts w:ascii="Times New Roman" w:eastAsia="Times New Roman" w:hAnsi="Times New Roman" w:cs="Times New Roman"/>
          <w:color w:val="000000"/>
          <w:sz w:val="24"/>
          <w:szCs w:val="24"/>
        </w:rPr>
        <w:t>sdm</w:t>
      </w:r>
      <w:proofErr w:type="spellEnd"/>
      <w:r w:rsidR="00AF1AE6">
        <w:rPr>
          <w:rFonts w:ascii="Times New Roman" w:eastAsia="Times New Roman" w:hAnsi="Times New Roman" w:cs="Times New Roman"/>
          <w:color w:val="000000"/>
          <w:sz w:val="24"/>
          <w:szCs w:val="24"/>
        </w:rPr>
        <w:t xml:space="preserve">: a reproducible and extensible R platform for species distribution modelling. </w:t>
      </w:r>
      <w:proofErr w:type="spellStart"/>
      <w:r w:rsidR="00AF1AE6" w:rsidRPr="00FF234E">
        <w:rPr>
          <w:rFonts w:ascii="Times New Roman" w:eastAsia="Times New Roman" w:hAnsi="Times New Roman" w:cs="Times New Roman"/>
          <w:bCs/>
          <w:color w:val="000000"/>
          <w:sz w:val="24"/>
          <w:szCs w:val="24"/>
        </w:rPr>
        <w:t>Ecograph</w:t>
      </w:r>
      <w:proofErr w:type="spellEnd"/>
      <w:r>
        <w:rPr>
          <w:rFonts w:ascii="Times New Roman" w:eastAsia="Times New Roman" w:hAnsi="Times New Roman" w:cs="Times New Roman"/>
          <w:bCs/>
          <w:color w:val="000000"/>
          <w:sz w:val="24"/>
          <w:szCs w:val="24"/>
        </w:rPr>
        <w:t>.</w:t>
      </w:r>
      <w:r>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39</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368</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375</w:t>
      </w:r>
    </w:p>
    <w:p w14:paraId="75B4C697"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333385B1" w14:textId="5BCB485C" w:rsidR="00A16414" w:rsidRDefault="00172AFC">
      <w:pPr>
        <w:pBdr>
          <w:top w:val="nil"/>
          <w:left w:val="nil"/>
          <w:bottom w:val="nil"/>
          <w:right w:val="nil"/>
          <w:between w:val="nil"/>
        </w:pBdr>
        <w:ind w:right="16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Nori</w:t>
      </w:r>
      <w:r w:rsidR="00AF1AE6">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 Villalobos F, Loyola R</w:t>
      </w:r>
      <w:r w:rsidR="00AF1AE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2018</w:t>
      </w:r>
      <w:r w:rsidR="00AF1AE6">
        <w:rPr>
          <w:rFonts w:ascii="Times New Roman" w:eastAsia="Times New Roman" w:hAnsi="Times New Roman" w:cs="Times New Roman"/>
          <w:color w:val="000000"/>
          <w:sz w:val="24"/>
          <w:szCs w:val="24"/>
        </w:rPr>
        <w:t xml:space="preserve">. Global priority areas for amphibian research. </w:t>
      </w:r>
      <w:r w:rsidR="00AF1AE6" w:rsidRPr="00172AFC">
        <w:rPr>
          <w:rFonts w:ascii="Times New Roman" w:eastAsia="Times New Roman" w:hAnsi="Times New Roman" w:cs="Times New Roman"/>
          <w:bCs/>
          <w:color w:val="000000"/>
          <w:sz w:val="24"/>
          <w:szCs w:val="24"/>
        </w:rPr>
        <w:t>Journal of Biogeography</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45</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11</w:t>
      </w:r>
      <w:r>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2588</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2594</w:t>
      </w:r>
    </w:p>
    <w:p w14:paraId="5A9CB46F"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48C2FE0F" w14:textId="3F668D8E" w:rsidR="00A16414" w:rsidRDefault="009E6C0E">
      <w:pPr>
        <w:pBdr>
          <w:top w:val="nil"/>
          <w:left w:val="nil"/>
          <w:bottom w:val="nil"/>
          <w:right w:val="nil"/>
          <w:between w:val="nil"/>
        </w:pBdr>
        <w:ind w:right="213"/>
        <w:rPr>
          <w:rFonts w:ascii="Times New Roman" w:eastAsia="Times New Roman" w:hAnsi="Times New Roman" w:cs="Times New Roman"/>
          <w:color w:val="000000"/>
          <w:sz w:val="24"/>
          <w:szCs w:val="24"/>
        </w:rPr>
      </w:pPr>
      <w:r w:rsidRPr="00DC04BA">
        <w:rPr>
          <w:rFonts w:ascii="Times New Roman" w:eastAsia="Times New Roman" w:hAnsi="Times New Roman" w:cs="Times New Roman"/>
          <w:color w:val="000000"/>
          <w:sz w:val="24"/>
          <w:szCs w:val="24"/>
        </w:rPr>
        <w:t>Oliveira PMA</w:t>
      </w:r>
      <w:r w:rsidR="00AF1AE6" w:rsidRPr="00DC04BA">
        <w:rPr>
          <w:rFonts w:ascii="Times New Roman" w:eastAsia="Times New Roman" w:hAnsi="Times New Roman" w:cs="Times New Roman"/>
          <w:color w:val="000000"/>
          <w:sz w:val="24"/>
          <w:szCs w:val="24"/>
        </w:rPr>
        <w:t xml:space="preserve"> et al. </w:t>
      </w:r>
      <w:r w:rsidRPr="00DC04BA">
        <w:rPr>
          <w:rFonts w:ascii="Times New Roman" w:eastAsia="Times New Roman" w:hAnsi="Times New Roman" w:cs="Times New Roman"/>
          <w:color w:val="000000"/>
          <w:sz w:val="24"/>
          <w:szCs w:val="24"/>
        </w:rPr>
        <w:t xml:space="preserve">2021. </w:t>
      </w:r>
      <w:r w:rsidR="00AF1AE6" w:rsidRPr="00DC04BA">
        <w:rPr>
          <w:rFonts w:ascii="Times New Roman" w:eastAsia="Times New Roman" w:hAnsi="Times New Roman" w:cs="Times New Roman"/>
          <w:color w:val="000000"/>
          <w:sz w:val="24"/>
          <w:szCs w:val="24"/>
        </w:rPr>
        <w:t xml:space="preserve">Herpetofauna of Matas de </w:t>
      </w:r>
      <w:proofErr w:type="spellStart"/>
      <w:r w:rsidR="00AF1AE6" w:rsidRPr="00DC04BA">
        <w:rPr>
          <w:rFonts w:ascii="Times New Roman" w:eastAsia="Times New Roman" w:hAnsi="Times New Roman" w:cs="Times New Roman"/>
          <w:color w:val="000000"/>
          <w:sz w:val="24"/>
          <w:szCs w:val="24"/>
        </w:rPr>
        <w:t>Água</w:t>
      </w:r>
      <w:proofErr w:type="spellEnd"/>
      <w:r w:rsidR="00AF1AE6" w:rsidRPr="00DC04BA">
        <w:rPr>
          <w:rFonts w:ascii="Times New Roman" w:eastAsia="Times New Roman" w:hAnsi="Times New Roman" w:cs="Times New Roman"/>
          <w:color w:val="000000"/>
          <w:sz w:val="24"/>
          <w:szCs w:val="24"/>
        </w:rPr>
        <w:t xml:space="preserve"> Azul, an Atlantic Forest remnant in Serra do Mascarenhas, Pernambuco state, Brazil. </w:t>
      </w:r>
      <w:proofErr w:type="spellStart"/>
      <w:r w:rsidR="00AF1AE6" w:rsidRPr="009E6C0E">
        <w:rPr>
          <w:rFonts w:ascii="Times New Roman" w:eastAsia="Times New Roman" w:hAnsi="Times New Roman" w:cs="Times New Roman"/>
          <w:bCs/>
          <w:color w:val="000000"/>
          <w:sz w:val="24"/>
          <w:szCs w:val="24"/>
        </w:rPr>
        <w:t>Biotaneotropica</w:t>
      </w:r>
      <w:proofErr w:type="spellEnd"/>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21</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e20201063</w:t>
      </w:r>
    </w:p>
    <w:p w14:paraId="7B996953"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476A9A3A" w14:textId="64770BED" w:rsidR="00A16414" w:rsidRDefault="001850C1">
      <w:pPr>
        <w:pBdr>
          <w:top w:val="nil"/>
          <w:left w:val="nil"/>
          <w:bottom w:val="nil"/>
          <w:right w:val="nil"/>
          <w:between w:val="nil"/>
        </w:pBdr>
        <w:ind w:right="43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Oon </w:t>
      </w:r>
      <w:r w:rsidR="00AF1AE6">
        <w:rPr>
          <w:rFonts w:ascii="Times New Roman" w:eastAsia="Times New Roman" w:hAnsi="Times New Roman" w:cs="Times New Roman"/>
          <w:color w:val="000000"/>
          <w:sz w:val="24"/>
          <w:szCs w:val="24"/>
        </w:rPr>
        <w:t xml:space="preserve">A et al. </w:t>
      </w:r>
      <w:r w:rsidR="00ED44A2">
        <w:rPr>
          <w:rFonts w:ascii="Times New Roman" w:eastAsia="Times New Roman" w:hAnsi="Times New Roman" w:cs="Times New Roman"/>
          <w:color w:val="000000"/>
          <w:sz w:val="24"/>
          <w:szCs w:val="24"/>
        </w:rPr>
        <w:t xml:space="preserve">2023. </w:t>
      </w:r>
      <w:r w:rsidR="00AF1AE6">
        <w:rPr>
          <w:rFonts w:ascii="Times New Roman" w:eastAsia="Times New Roman" w:hAnsi="Times New Roman" w:cs="Times New Roman"/>
          <w:color w:val="000000"/>
          <w:sz w:val="24"/>
          <w:szCs w:val="24"/>
        </w:rPr>
        <w:t xml:space="preserve">The conservation of biodiverse continuous forests and patches may provide services that support oil palm yield: Evidence from satellite crop monitoring. </w:t>
      </w:r>
      <w:r w:rsidR="00AF1AE6" w:rsidRPr="00ED44A2">
        <w:rPr>
          <w:rFonts w:ascii="Times New Roman" w:eastAsia="Times New Roman" w:hAnsi="Times New Roman" w:cs="Times New Roman"/>
          <w:bCs/>
          <w:color w:val="000000"/>
          <w:sz w:val="24"/>
          <w:szCs w:val="24"/>
        </w:rPr>
        <w:t>Cleaner Production Letters</w:t>
      </w:r>
      <w:r w:rsidR="00ED44A2">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4</w:t>
      </w:r>
      <w:r w:rsidR="00ED44A2">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100036</w:t>
      </w:r>
    </w:p>
    <w:p w14:paraId="5FAB6D53" w14:textId="77777777" w:rsidR="00A16414" w:rsidRDefault="00A16414">
      <w:pPr>
        <w:pBdr>
          <w:top w:val="nil"/>
          <w:left w:val="nil"/>
          <w:bottom w:val="nil"/>
          <w:right w:val="nil"/>
          <w:between w:val="nil"/>
        </w:pBdr>
        <w:spacing w:before="5"/>
        <w:rPr>
          <w:rFonts w:ascii="Times New Roman" w:eastAsia="Times New Roman" w:hAnsi="Times New Roman" w:cs="Times New Roman"/>
          <w:color w:val="000000"/>
          <w:sz w:val="24"/>
          <w:szCs w:val="24"/>
        </w:rPr>
      </w:pPr>
    </w:p>
    <w:p w14:paraId="4E8DE337" w14:textId="08654976" w:rsidR="00A16414" w:rsidRDefault="001850C1">
      <w:pPr>
        <w:pBdr>
          <w:top w:val="nil"/>
          <w:left w:val="nil"/>
          <w:bottom w:val="nil"/>
          <w:right w:val="nil"/>
          <w:between w:val="nil"/>
        </w:pBdr>
        <w:ind w:right="33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Ortega-Chinchilla</w:t>
      </w:r>
      <w:r w:rsidR="00AF1AE6">
        <w:rPr>
          <w:rFonts w:ascii="Times New Roman" w:eastAsia="Times New Roman" w:hAnsi="Times New Roman" w:cs="Times New Roman"/>
          <w:color w:val="000000"/>
          <w:sz w:val="24"/>
          <w:szCs w:val="24"/>
        </w:rPr>
        <w:t xml:space="preserve"> JE et al. </w:t>
      </w:r>
      <w:r>
        <w:rPr>
          <w:rFonts w:ascii="Times New Roman" w:eastAsia="Times New Roman" w:hAnsi="Times New Roman" w:cs="Times New Roman"/>
          <w:color w:val="000000"/>
          <w:sz w:val="24"/>
          <w:szCs w:val="24"/>
        </w:rPr>
        <w:t xml:space="preserve">2022. </w:t>
      </w:r>
      <w:r w:rsidR="00AF1AE6">
        <w:rPr>
          <w:rFonts w:ascii="Times New Roman" w:eastAsia="Times New Roman" w:hAnsi="Times New Roman" w:cs="Times New Roman"/>
          <w:color w:val="000000"/>
          <w:sz w:val="24"/>
          <w:szCs w:val="24"/>
        </w:rPr>
        <w:t xml:space="preserve">Behavioral models of hydrothermal regulation in anurans: A field study in the Atlantic Forest, Brazil. </w:t>
      </w:r>
      <w:proofErr w:type="spellStart"/>
      <w:r w:rsidR="00AF1AE6" w:rsidRPr="001850C1">
        <w:rPr>
          <w:rFonts w:ascii="Times New Roman" w:eastAsia="Times New Roman" w:hAnsi="Times New Roman" w:cs="Times New Roman"/>
          <w:bCs/>
          <w:color w:val="000000"/>
          <w:sz w:val="24"/>
          <w:szCs w:val="24"/>
        </w:rPr>
        <w:t>Biotropica</w:t>
      </w:r>
      <w:proofErr w:type="spellEnd"/>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55</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329</w:t>
      </w:r>
      <w:r w:rsidR="00CB67A0">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338</w:t>
      </w:r>
    </w:p>
    <w:p w14:paraId="34529B8F" w14:textId="77777777" w:rsidR="00A16414" w:rsidRDefault="00A16414">
      <w:pPr>
        <w:pBdr>
          <w:top w:val="nil"/>
          <w:left w:val="nil"/>
          <w:bottom w:val="nil"/>
          <w:right w:val="nil"/>
          <w:between w:val="nil"/>
        </w:pBdr>
        <w:spacing w:before="4"/>
        <w:rPr>
          <w:rFonts w:ascii="Times New Roman" w:eastAsia="Times New Roman" w:hAnsi="Times New Roman" w:cs="Times New Roman"/>
          <w:color w:val="000000"/>
          <w:sz w:val="24"/>
          <w:szCs w:val="24"/>
        </w:rPr>
      </w:pPr>
    </w:p>
    <w:p w14:paraId="6750D383" w14:textId="4852458D" w:rsidR="00A16414" w:rsidRPr="00DC04BA" w:rsidRDefault="000B09F6" w:rsidP="002F4EFB">
      <w:pPr>
        <w:pBdr>
          <w:top w:val="nil"/>
          <w:left w:val="nil"/>
          <w:bottom w:val="nil"/>
          <w:right w:val="nil"/>
          <w:between w:val="nil"/>
        </w:pBdr>
        <w:ind w:right="747"/>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Pasukonis</w:t>
      </w:r>
      <w:proofErr w:type="spellEnd"/>
      <w:r w:rsidR="00AF1AE6">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color w:val="000000"/>
          <w:sz w:val="24"/>
          <w:szCs w:val="24"/>
        </w:rPr>
        <w:t xml:space="preserve">, Loretto MC, Landler L, Ringler M, </w:t>
      </w:r>
      <w:proofErr w:type="spellStart"/>
      <w:r>
        <w:rPr>
          <w:rFonts w:ascii="Times New Roman" w:eastAsia="Times New Roman" w:hAnsi="Times New Roman" w:cs="Times New Roman"/>
          <w:color w:val="000000"/>
          <w:sz w:val="24"/>
          <w:szCs w:val="24"/>
        </w:rPr>
        <w:t>Höfil</w:t>
      </w:r>
      <w:proofErr w:type="spellEnd"/>
      <w:r>
        <w:rPr>
          <w:rFonts w:ascii="Times New Roman" w:eastAsia="Times New Roman" w:hAnsi="Times New Roman" w:cs="Times New Roman"/>
          <w:color w:val="000000"/>
          <w:sz w:val="24"/>
          <w:szCs w:val="24"/>
        </w:rPr>
        <w:t xml:space="preserve"> W</w:t>
      </w:r>
      <w:r w:rsidR="00AF1AE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2014</w:t>
      </w:r>
      <w:r w:rsidR="00AF1AE6">
        <w:rPr>
          <w:rFonts w:ascii="Times New Roman" w:eastAsia="Times New Roman" w:hAnsi="Times New Roman" w:cs="Times New Roman"/>
          <w:color w:val="000000"/>
          <w:sz w:val="24"/>
          <w:szCs w:val="24"/>
        </w:rPr>
        <w:t xml:space="preserve">. Homing trajectories and initial orientation in a Neotropical territorial frog, </w:t>
      </w:r>
      <w:r w:rsidR="00AF1AE6">
        <w:rPr>
          <w:rFonts w:ascii="Times New Roman" w:eastAsia="Times New Roman" w:hAnsi="Times New Roman" w:cs="Times New Roman"/>
          <w:i/>
          <w:color w:val="000000"/>
          <w:sz w:val="24"/>
          <w:szCs w:val="24"/>
        </w:rPr>
        <w:t>Allobates femoralis</w:t>
      </w:r>
      <w:r w:rsidR="00AF1AE6">
        <w:rPr>
          <w:rFonts w:ascii="Times New Roman" w:eastAsia="Times New Roman" w:hAnsi="Times New Roman" w:cs="Times New Roman"/>
          <w:color w:val="000000"/>
          <w:sz w:val="24"/>
          <w:szCs w:val="24"/>
        </w:rPr>
        <w:t xml:space="preserve"> (</w:t>
      </w:r>
      <w:proofErr w:type="spellStart"/>
      <w:r w:rsidR="00AF1AE6">
        <w:rPr>
          <w:rFonts w:ascii="Times New Roman" w:eastAsia="Times New Roman" w:hAnsi="Times New Roman" w:cs="Times New Roman"/>
          <w:color w:val="000000"/>
          <w:sz w:val="24"/>
          <w:szCs w:val="24"/>
        </w:rPr>
        <w:t>Dendrobatidae</w:t>
      </w:r>
      <w:proofErr w:type="spellEnd"/>
      <w:r w:rsidR="00AF1AE6">
        <w:rPr>
          <w:rFonts w:ascii="Times New Roman" w:eastAsia="Times New Roman" w:hAnsi="Times New Roman" w:cs="Times New Roman"/>
          <w:color w:val="000000"/>
          <w:sz w:val="24"/>
          <w:szCs w:val="24"/>
        </w:rPr>
        <w:t xml:space="preserve">). </w:t>
      </w:r>
      <w:r w:rsidR="00AF1AE6" w:rsidRPr="000B09F6">
        <w:rPr>
          <w:rFonts w:ascii="Times New Roman" w:eastAsia="Times New Roman" w:hAnsi="Times New Roman" w:cs="Times New Roman"/>
          <w:bCs/>
          <w:color w:val="000000"/>
          <w:sz w:val="24"/>
          <w:szCs w:val="24"/>
        </w:rPr>
        <w:t>Frontiers in Zoology</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11</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29</w:t>
      </w:r>
      <w:r>
        <w:rPr>
          <w:rFonts w:ascii="Times New Roman" w:eastAsia="Times New Roman" w:hAnsi="Times New Roman" w:cs="Times New Roman"/>
          <w:color w:val="000000"/>
          <w:sz w:val="24"/>
          <w:szCs w:val="24"/>
        </w:rPr>
        <w:t>)</w:t>
      </w:r>
    </w:p>
    <w:p w14:paraId="22CF3503" w14:textId="77777777" w:rsidR="00A16414" w:rsidRPr="00DC04BA" w:rsidRDefault="00A16414">
      <w:pPr>
        <w:ind w:left="200"/>
        <w:jc w:val="both"/>
        <w:rPr>
          <w:rFonts w:ascii="Times New Roman" w:eastAsia="Times New Roman" w:hAnsi="Times New Roman" w:cs="Times New Roman"/>
          <w:sz w:val="24"/>
          <w:szCs w:val="24"/>
        </w:rPr>
      </w:pPr>
    </w:p>
    <w:p w14:paraId="02318790" w14:textId="0CEA79FD" w:rsidR="00A16414" w:rsidRDefault="002F4EFB">
      <w:pPr>
        <w:pBdr>
          <w:top w:val="nil"/>
          <w:left w:val="nil"/>
          <w:bottom w:val="nil"/>
          <w:right w:val="nil"/>
          <w:between w:val="nil"/>
        </w:pBdr>
        <w:jc w:val="both"/>
        <w:rPr>
          <w:rFonts w:ascii="Times New Roman" w:eastAsia="Times New Roman" w:hAnsi="Times New Roman" w:cs="Times New Roman"/>
          <w:sz w:val="24"/>
          <w:szCs w:val="24"/>
        </w:rPr>
      </w:pPr>
      <w:r w:rsidRPr="00DC04BA">
        <w:rPr>
          <w:rFonts w:ascii="Times New Roman" w:eastAsia="Times New Roman" w:hAnsi="Times New Roman" w:cs="Times New Roman"/>
          <w:color w:val="000000"/>
          <w:sz w:val="24"/>
          <w:szCs w:val="24"/>
        </w:rPr>
        <w:t>Pereira EA</w:t>
      </w:r>
      <w:r w:rsidR="00AF1AE6" w:rsidRPr="00DC04BA">
        <w:rPr>
          <w:rFonts w:ascii="Times New Roman" w:eastAsia="Times New Roman" w:hAnsi="Times New Roman" w:cs="Times New Roman"/>
          <w:color w:val="000000"/>
          <w:sz w:val="24"/>
          <w:szCs w:val="24"/>
        </w:rPr>
        <w:t xml:space="preserve">, </w:t>
      </w:r>
      <w:r w:rsidRPr="00DC04BA">
        <w:rPr>
          <w:rFonts w:ascii="Times New Roman" w:eastAsia="Times New Roman" w:hAnsi="Times New Roman" w:cs="Times New Roman"/>
          <w:color w:val="000000"/>
          <w:sz w:val="24"/>
          <w:szCs w:val="24"/>
        </w:rPr>
        <w:t>Ceron K, Silva HR, Santana DJ</w:t>
      </w:r>
      <w:r w:rsidR="00AF1AE6" w:rsidRPr="00DC04BA">
        <w:rPr>
          <w:rFonts w:ascii="Times New Roman" w:eastAsia="Times New Roman" w:hAnsi="Times New Roman" w:cs="Times New Roman"/>
          <w:color w:val="000000"/>
          <w:sz w:val="24"/>
          <w:szCs w:val="24"/>
        </w:rPr>
        <w:t xml:space="preserve">. </w:t>
      </w:r>
      <w:r w:rsidRPr="00DC04BA">
        <w:rPr>
          <w:rFonts w:ascii="Times New Roman" w:eastAsia="Times New Roman" w:hAnsi="Times New Roman" w:cs="Times New Roman"/>
          <w:color w:val="000000"/>
          <w:sz w:val="24"/>
          <w:szCs w:val="24"/>
        </w:rPr>
        <w:t xml:space="preserve">2022. </w:t>
      </w:r>
      <w:r w:rsidR="00AF1AE6">
        <w:rPr>
          <w:rFonts w:ascii="Times New Roman" w:eastAsia="Times New Roman" w:hAnsi="Times New Roman" w:cs="Times New Roman"/>
          <w:color w:val="000000"/>
          <w:sz w:val="24"/>
          <w:szCs w:val="24"/>
        </w:rPr>
        <w:t xml:space="preserve">The dispersal between Amazonia and Atlantic Forest during the Early Neogene revealed by the biogeography of the treefrog tribe </w:t>
      </w:r>
      <w:proofErr w:type="spellStart"/>
      <w:r w:rsidR="00AF1AE6">
        <w:rPr>
          <w:rFonts w:ascii="Times New Roman" w:eastAsia="Times New Roman" w:hAnsi="Times New Roman" w:cs="Times New Roman"/>
          <w:color w:val="000000"/>
          <w:sz w:val="24"/>
          <w:szCs w:val="24"/>
        </w:rPr>
        <w:t>Sphaenorhynchini</w:t>
      </w:r>
      <w:proofErr w:type="spellEnd"/>
      <w:r w:rsidR="00AF1AE6">
        <w:rPr>
          <w:rFonts w:ascii="Times New Roman" w:eastAsia="Times New Roman" w:hAnsi="Times New Roman" w:cs="Times New Roman"/>
          <w:color w:val="000000"/>
          <w:sz w:val="24"/>
          <w:szCs w:val="24"/>
        </w:rPr>
        <w:t xml:space="preserve"> (Anura, </w:t>
      </w:r>
      <w:proofErr w:type="spellStart"/>
      <w:r w:rsidR="00AF1AE6">
        <w:rPr>
          <w:rFonts w:ascii="Times New Roman" w:eastAsia="Times New Roman" w:hAnsi="Times New Roman" w:cs="Times New Roman"/>
          <w:color w:val="000000"/>
          <w:sz w:val="24"/>
          <w:szCs w:val="24"/>
        </w:rPr>
        <w:t>Hylidae</w:t>
      </w:r>
      <w:proofErr w:type="spellEnd"/>
      <w:r w:rsidR="00AF1AE6">
        <w:rPr>
          <w:rFonts w:ascii="Times New Roman" w:eastAsia="Times New Roman" w:hAnsi="Times New Roman" w:cs="Times New Roman"/>
          <w:color w:val="000000"/>
          <w:sz w:val="24"/>
          <w:szCs w:val="24"/>
        </w:rPr>
        <w:t xml:space="preserve">). </w:t>
      </w:r>
      <w:r w:rsidR="00AF1AE6" w:rsidRPr="002F4EFB">
        <w:rPr>
          <w:rFonts w:ascii="Times New Roman" w:eastAsia="Times New Roman" w:hAnsi="Times New Roman" w:cs="Times New Roman"/>
          <w:bCs/>
          <w:color w:val="000000"/>
          <w:sz w:val="24"/>
          <w:szCs w:val="24"/>
        </w:rPr>
        <w:t>Ecology and Evolution</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12</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e</w:t>
      </w:r>
      <w:r w:rsidR="00AF1AE6">
        <w:rPr>
          <w:rFonts w:ascii="Times New Roman" w:eastAsia="Times New Roman" w:hAnsi="Times New Roman" w:cs="Times New Roman"/>
          <w:color w:val="000000"/>
          <w:sz w:val="24"/>
          <w:szCs w:val="24"/>
        </w:rPr>
        <w:t>8754</w:t>
      </w:r>
    </w:p>
    <w:p w14:paraId="412A6020" w14:textId="77777777" w:rsidR="00A16414" w:rsidRDefault="00A16414">
      <w:pPr>
        <w:pBdr>
          <w:top w:val="nil"/>
          <w:left w:val="nil"/>
          <w:bottom w:val="nil"/>
          <w:right w:val="nil"/>
          <w:between w:val="nil"/>
        </w:pBdr>
        <w:jc w:val="both"/>
        <w:rPr>
          <w:rFonts w:ascii="Times New Roman" w:eastAsia="Times New Roman" w:hAnsi="Times New Roman" w:cs="Times New Roman"/>
          <w:sz w:val="24"/>
          <w:szCs w:val="24"/>
        </w:rPr>
      </w:pPr>
    </w:p>
    <w:p w14:paraId="11B68A0A" w14:textId="1B4334C1" w:rsidR="00A16414" w:rsidRPr="00DC04BA" w:rsidRDefault="006F71DA">
      <w:pPr>
        <w:pBdr>
          <w:top w:val="nil"/>
          <w:left w:val="nil"/>
          <w:bottom w:val="nil"/>
          <w:right w:val="nil"/>
          <w:between w:val="nil"/>
        </w:pBdr>
        <w:ind w:right="57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Peterson AT, </w:t>
      </w:r>
      <w:proofErr w:type="spellStart"/>
      <w:r>
        <w:rPr>
          <w:rFonts w:ascii="Times New Roman" w:eastAsia="Times New Roman" w:hAnsi="Times New Roman" w:cs="Times New Roman"/>
          <w:color w:val="000000"/>
          <w:sz w:val="24"/>
          <w:szCs w:val="24"/>
        </w:rPr>
        <w:t>Soberón</w:t>
      </w:r>
      <w:proofErr w:type="spellEnd"/>
      <w:r>
        <w:rPr>
          <w:rFonts w:ascii="Times New Roman" w:eastAsia="Times New Roman" w:hAnsi="Times New Roman" w:cs="Times New Roman"/>
          <w:color w:val="000000"/>
          <w:sz w:val="24"/>
          <w:szCs w:val="24"/>
        </w:rPr>
        <w:t xml:space="preserve"> J</w:t>
      </w:r>
      <w:r w:rsidR="00AF1AE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2012. </w:t>
      </w:r>
      <w:r w:rsidR="00AF1AE6">
        <w:rPr>
          <w:rFonts w:ascii="Times New Roman" w:eastAsia="Times New Roman" w:hAnsi="Times New Roman" w:cs="Times New Roman"/>
          <w:color w:val="000000"/>
          <w:sz w:val="24"/>
          <w:szCs w:val="24"/>
        </w:rPr>
        <w:t xml:space="preserve">Species Distribution Modeling and Ecological Niche Modeling: Getting the Concepts Right. </w:t>
      </w:r>
      <w:proofErr w:type="spellStart"/>
      <w:r w:rsidR="00AF1AE6" w:rsidRPr="00DC04BA">
        <w:rPr>
          <w:rFonts w:ascii="Times New Roman" w:eastAsia="Times New Roman" w:hAnsi="Times New Roman" w:cs="Times New Roman"/>
          <w:bCs/>
          <w:color w:val="000000"/>
          <w:sz w:val="24"/>
          <w:szCs w:val="24"/>
        </w:rPr>
        <w:t>Natureza</w:t>
      </w:r>
      <w:proofErr w:type="spellEnd"/>
      <w:r w:rsidR="00AF1AE6" w:rsidRPr="00DC04BA">
        <w:rPr>
          <w:rFonts w:ascii="Times New Roman" w:eastAsia="Times New Roman" w:hAnsi="Times New Roman" w:cs="Times New Roman"/>
          <w:bCs/>
          <w:color w:val="000000"/>
          <w:sz w:val="24"/>
          <w:szCs w:val="24"/>
        </w:rPr>
        <w:t xml:space="preserve"> e </w:t>
      </w:r>
      <w:proofErr w:type="spellStart"/>
      <w:r w:rsidR="00AF1AE6" w:rsidRPr="00DC04BA">
        <w:rPr>
          <w:rFonts w:ascii="Times New Roman" w:eastAsia="Times New Roman" w:hAnsi="Times New Roman" w:cs="Times New Roman"/>
          <w:bCs/>
          <w:color w:val="000000"/>
          <w:sz w:val="24"/>
          <w:szCs w:val="24"/>
        </w:rPr>
        <w:t>Conservação</w:t>
      </w:r>
      <w:proofErr w:type="spellEnd"/>
      <w:r w:rsidRPr="00DC04BA">
        <w:rPr>
          <w:rFonts w:ascii="Times New Roman" w:eastAsia="Times New Roman" w:hAnsi="Times New Roman" w:cs="Times New Roman"/>
          <w:color w:val="000000"/>
          <w:sz w:val="24"/>
          <w:szCs w:val="24"/>
        </w:rPr>
        <w:t>.</w:t>
      </w:r>
      <w:r w:rsidR="00AF1AE6" w:rsidRPr="00DC04BA">
        <w:rPr>
          <w:rFonts w:ascii="Times New Roman" w:eastAsia="Times New Roman" w:hAnsi="Times New Roman" w:cs="Times New Roman"/>
          <w:color w:val="000000"/>
          <w:sz w:val="24"/>
          <w:szCs w:val="24"/>
        </w:rPr>
        <w:t xml:space="preserve"> 10</w:t>
      </w:r>
      <w:r w:rsidRPr="00DC04BA">
        <w:rPr>
          <w:rFonts w:ascii="Times New Roman" w:eastAsia="Times New Roman" w:hAnsi="Times New Roman" w:cs="Times New Roman"/>
          <w:color w:val="000000"/>
          <w:sz w:val="24"/>
          <w:szCs w:val="24"/>
        </w:rPr>
        <w:t>(</w:t>
      </w:r>
      <w:r w:rsidR="00AF1AE6" w:rsidRPr="00DC04BA">
        <w:rPr>
          <w:rFonts w:ascii="Times New Roman" w:eastAsia="Times New Roman" w:hAnsi="Times New Roman" w:cs="Times New Roman"/>
          <w:color w:val="000000"/>
          <w:sz w:val="24"/>
          <w:szCs w:val="24"/>
        </w:rPr>
        <w:t>2</w:t>
      </w:r>
      <w:r w:rsidRPr="00DC04BA">
        <w:rPr>
          <w:rFonts w:ascii="Times New Roman" w:eastAsia="Times New Roman" w:hAnsi="Times New Roman" w:cs="Times New Roman"/>
          <w:color w:val="000000"/>
          <w:sz w:val="24"/>
          <w:szCs w:val="24"/>
        </w:rPr>
        <w:t>):</w:t>
      </w:r>
      <w:r w:rsidR="00AF1AE6" w:rsidRPr="00DC04BA">
        <w:rPr>
          <w:rFonts w:ascii="Times New Roman" w:eastAsia="Times New Roman" w:hAnsi="Times New Roman" w:cs="Times New Roman"/>
          <w:color w:val="000000"/>
          <w:sz w:val="24"/>
          <w:szCs w:val="24"/>
        </w:rPr>
        <w:t xml:space="preserve"> 102</w:t>
      </w:r>
      <w:r w:rsidR="00CB67A0" w:rsidRPr="00DC04BA">
        <w:rPr>
          <w:rFonts w:ascii="Times New Roman" w:eastAsia="Times New Roman" w:hAnsi="Times New Roman" w:cs="Times New Roman"/>
          <w:color w:val="000000"/>
          <w:sz w:val="24"/>
          <w:szCs w:val="24"/>
        </w:rPr>
        <w:t>–</w:t>
      </w:r>
      <w:r w:rsidR="00AF1AE6" w:rsidRPr="00DC04BA">
        <w:rPr>
          <w:rFonts w:ascii="Times New Roman" w:eastAsia="Times New Roman" w:hAnsi="Times New Roman" w:cs="Times New Roman"/>
          <w:color w:val="000000"/>
          <w:sz w:val="24"/>
          <w:szCs w:val="24"/>
        </w:rPr>
        <w:t>107</w:t>
      </w:r>
    </w:p>
    <w:p w14:paraId="22DA6705" w14:textId="77777777" w:rsidR="00A16414" w:rsidRPr="00DC04BA" w:rsidRDefault="00A16414">
      <w:pPr>
        <w:pBdr>
          <w:top w:val="nil"/>
          <w:left w:val="nil"/>
          <w:bottom w:val="nil"/>
          <w:right w:val="nil"/>
          <w:between w:val="nil"/>
        </w:pBdr>
        <w:spacing w:before="1"/>
        <w:rPr>
          <w:rFonts w:ascii="Times New Roman" w:eastAsia="Times New Roman" w:hAnsi="Times New Roman" w:cs="Times New Roman"/>
          <w:color w:val="000000"/>
          <w:sz w:val="24"/>
          <w:szCs w:val="24"/>
        </w:rPr>
      </w:pPr>
    </w:p>
    <w:p w14:paraId="2141A59C" w14:textId="1D98D54F" w:rsidR="00A16414" w:rsidRDefault="00CB67A0" w:rsidP="00DA30CE">
      <w:pPr>
        <w:pBdr>
          <w:top w:val="nil"/>
          <w:left w:val="nil"/>
          <w:bottom w:val="nil"/>
          <w:right w:val="nil"/>
          <w:between w:val="nil"/>
        </w:pBdr>
        <w:ind w:right="1033"/>
        <w:rPr>
          <w:rFonts w:ascii="Times New Roman" w:eastAsia="Times New Roman" w:hAnsi="Times New Roman" w:cs="Times New Roman"/>
        </w:rPr>
      </w:pPr>
      <w:r w:rsidRPr="00DC04BA">
        <w:rPr>
          <w:rFonts w:ascii="Times New Roman" w:eastAsia="Times New Roman" w:hAnsi="Times New Roman" w:cs="Times New Roman"/>
          <w:color w:val="000000"/>
          <w:sz w:val="24"/>
          <w:szCs w:val="24"/>
        </w:rPr>
        <w:t>Phillips</w:t>
      </w:r>
      <w:r w:rsidR="00AF1AE6" w:rsidRPr="00DC04BA">
        <w:rPr>
          <w:rFonts w:ascii="Times New Roman" w:eastAsia="Times New Roman" w:hAnsi="Times New Roman" w:cs="Times New Roman"/>
          <w:color w:val="000000"/>
          <w:sz w:val="24"/>
          <w:szCs w:val="24"/>
        </w:rPr>
        <w:t xml:space="preserve"> SJ</w:t>
      </w:r>
      <w:r w:rsidRPr="00DC04BA">
        <w:rPr>
          <w:rFonts w:ascii="Times New Roman" w:eastAsia="Times New Roman" w:hAnsi="Times New Roman" w:cs="Times New Roman"/>
          <w:color w:val="000000"/>
          <w:sz w:val="24"/>
          <w:szCs w:val="24"/>
        </w:rPr>
        <w:t xml:space="preserve">, Andersen R, </w:t>
      </w:r>
      <w:proofErr w:type="spellStart"/>
      <w:r w:rsidRPr="00DC04BA">
        <w:rPr>
          <w:rFonts w:ascii="Times New Roman" w:eastAsia="Times New Roman" w:hAnsi="Times New Roman" w:cs="Times New Roman"/>
          <w:color w:val="000000"/>
          <w:sz w:val="24"/>
          <w:szCs w:val="24"/>
        </w:rPr>
        <w:t>Schaipire</w:t>
      </w:r>
      <w:proofErr w:type="spellEnd"/>
      <w:r w:rsidRPr="00DC04BA">
        <w:rPr>
          <w:rFonts w:ascii="Times New Roman" w:eastAsia="Times New Roman" w:hAnsi="Times New Roman" w:cs="Times New Roman"/>
          <w:color w:val="000000"/>
          <w:sz w:val="24"/>
          <w:szCs w:val="24"/>
        </w:rPr>
        <w:t xml:space="preserve"> R</w:t>
      </w:r>
      <w:r w:rsidR="00AF1AE6" w:rsidRPr="00DC04BA">
        <w:rPr>
          <w:rFonts w:ascii="Times New Roman" w:eastAsia="Times New Roman" w:hAnsi="Times New Roman" w:cs="Times New Roman"/>
          <w:color w:val="000000"/>
          <w:sz w:val="24"/>
          <w:szCs w:val="24"/>
        </w:rPr>
        <w:t xml:space="preserve">. </w:t>
      </w:r>
      <w:r w:rsidRPr="00DC04BA">
        <w:rPr>
          <w:rFonts w:ascii="Times New Roman" w:eastAsia="Times New Roman" w:hAnsi="Times New Roman" w:cs="Times New Roman"/>
          <w:color w:val="000000"/>
          <w:sz w:val="24"/>
          <w:szCs w:val="24"/>
        </w:rPr>
        <w:t>2006</w:t>
      </w:r>
      <w:r w:rsidR="00AF1AE6" w:rsidRPr="00DC04BA">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 xml:space="preserve">Maximum entropy modeling of species geographic distributions. </w:t>
      </w:r>
      <w:r w:rsidR="00AF1AE6" w:rsidRPr="00CB67A0">
        <w:rPr>
          <w:rFonts w:ascii="Times New Roman" w:eastAsia="Times New Roman" w:hAnsi="Times New Roman" w:cs="Times New Roman"/>
          <w:bCs/>
          <w:color w:val="000000"/>
          <w:sz w:val="24"/>
          <w:szCs w:val="24"/>
        </w:rPr>
        <w:t>Ecological Modelling</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190</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3-4</w:t>
      </w:r>
      <w:r>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231</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259</w:t>
      </w:r>
      <w:r w:rsidR="00AF1AE6">
        <w:rPr>
          <w:rFonts w:ascii="Times New Roman" w:eastAsia="Times New Roman" w:hAnsi="Times New Roman" w:cs="Times New Roman"/>
        </w:rPr>
        <w:t xml:space="preserve"> </w:t>
      </w:r>
    </w:p>
    <w:p w14:paraId="6E7B1FBF" w14:textId="77777777" w:rsidR="00A16414" w:rsidRDefault="00A16414">
      <w:pPr>
        <w:pBdr>
          <w:top w:val="nil"/>
          <w:left w:val="nil"/>
          <w:bottom w:val="nil"/>
          <w:right w:val="nil"/>
          <w:between w:val="nil"/>
        </w:pBdr>
        <w:ind w:left="200"/>
        <w:rPr>
          <w:rFonts w:ascii="Times New Roman" w:eastAsia="Times New Roman" w:hAnsi="Times New Roman" w:cs="Times New Roman"/>
          <w:color w:val="000000"/>
          <w:sz w:val="24"/>
          <w:szCs w:val="24"/>
        </w:rPr>
      </w:pPr>
    </w:p>
    <w:p w14:paraId="047DC692" w14:textId="77777777" w:rsidR="00A16414" w:rsidRDefault="00AF1AE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 Core Team (2023). _R: A Language and Environment for Statistical Computing_. R Foundation for Statistical Computing, Vienna, Austria. &lt;</w:t>
      </w:r>
      <w:hyperlink r:id="rId29">
        <w:r>
          <w:rPr>
            <w:rFonts w:ascii="Times New Roman" w:eastAsia="Times New Roman" w:hAnsi="Times New Roman" w:cs="Times New Roman"/>
            <w:color w:val="000000"/>
            <w:sz w:val="24"/>
            <w:szCs w:val="24"/>
          </w:rPr>
          <w:t>https://www.R-project.org/</w:t>
        </w:r>
      </w:hyperlink>
      <w:r>
        <w:rPr>
          <w:rFonts w:ascii="Times New Roman" w:eastAsia="Times New Roman" w:hAnsi="Times New Roman" w:cs="Times New Roman"/>
          <w:color w:val="000000"/>
          <w:sz w:val="24"/>
          <w:szCs w:val="24"/>
        </w:rPr>
        <w:t>&gt;</w:t>
      </w:r>
    </w:p>
    <w:p w14:paraId="68377CF8"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33C21D32" w14:textId="593A05E0" w:rsidR="00A16414" w:rsidRDefault="00CB67A0">
      <w:pPr>
        <w:pBdr>
          <w:top w:val="nil"/>
          <w:left w:val="nil"/>
          <w:bottom w:val="nil"/>
          <w:right w:val="nil"/>
          <w:between w:val="nil"/>
        </w:pBdr>
        <w:ind w:right="215"/>
        <w:rPr>
          <w:rFonts w:ascii="Times New Roman" w:eastAsia="Times New Roman" w:hAnsi="Times New Roman" w:cs="Times New Roman"/>
          <w:color w:val="000000"/>
          <w:sz w:val="24"/>
          <w:szCs w:val="24"/>
        </w:rPr>
      </w:pPr>
      <w:r w:rsidRPr="00CB67A0">
        <w:rPr>
          <w:rFonts w:ascii="Times New Roman" w:eastAsia="Times New Roman" w:hAnsi="Times New Roman" w:cs="Times New Roman"/>
          <w:color w:val="000000"/>
          <w:sz w:val="24"/>
          <w:szCs w:val="24"/>
          <w:lang w:val="pt-BR"/>
        </w:rPr>
        <w:t xml:space="preserve">Ramalho Q, Tourinho L, Almeida-Gomes M, Vale M, </w:t>
      </w:r>
      <w:proofErr w:type="spellStart"/>
      <w:r w:rsidRPr="00CB67A0">
        <w:rPr>
          <w:rFonts w:ascii="Times New Roman" w:eastAsia="Times New Roman" w:hAnsi="Times New Roman" w:cs="Times New Roman"/>
          <w:color w:val="000000"/>
          <w:sz w:val="24"/>
          <w:szCs w:val="24"/>
          <w:lang w:val="pt-BR"/>
        </w:rPr>
        <w:t>Prevedello</w:t>
      </w:r>
      <w:proofErr w:type="spellEnd"/>
      <w:r w:rsidRPr="00CB67A0">
        <w:rPr>
          <w:rFonts w:ascii="Times New Roman" w:eastAsia="Times New Roman" w:hAnsi="Times New Roman" w:cs="Times New Roman"/>
          <w:color w:val="000000"/>
          <w:sz w:val="24"/>
          <w:szCs w:val="24"/>
          <w:lang w:val="pt-BR"/>
        </w:rPr>
        <w:t xml:space="preserve"> J</w:t>
      </w:r>
      <w:r w:rsidR="00AF1AE6" w:rsidRPr="00CB67A0">
        <w:rPr>
          <w:rFonts w:ascii="Times New Roman" w:eastAsia="Times New Roman" w:hAnsi="Times New Roman" w:cs="Times New Roman"/>
          <w:color w:val="000000"/>
          <w:sz w:val="24"/>
          <w:szCs w:val="24"/>
          <w:lang w:val="pt-BR"/>
        </w:rPr>
        <w:t xml:space="preserve">. </w:t>
      </w:r>
      <w:r w:rsidRPr="00CB67A0">
        <w:rPr>
          <w:rFonts w:ascii="Times New Roman" w:eastAsia="Times New Roman" w:hAnsi="Times New Roman" w:cs="Times New Roman"/>
          <w:color w:val="000000"/>
          <w:sz w:val="24"/>
          <w:szCs w:val="24"/>
          <w:lang w:val="pt-BR"/>
        </w:rPr>
        <w:t>2021</w:t>
      </w:r>
      <w:r w:rsidR="00AF1AE6" w:rsidRPr="00CB67A0">
        <w:rPr>
          <w:rFonts w:ascii="Times New Roman" w:eastAsia="Times New Roman" w:hAnsi="Times New Roman" w:cs="Times New Roman"/>
          <w:color w:val="000000"/>
          <w:sz w:val="24"/>
          <w:szCs w:val="24"/>
          <w:lang w:val="pt-BR"/>
        </w:rPr>
        <w:t xml:space="preserve">. </w:t>
      </w:r>
      <w:r w:rsidR="00AF1AE6">
        <w:rPr>
          <w:rFonts w:ascii="Times New Roman" w:eastAsia="Times New Roman" w:hAnsi="Times New Roman" w:cs="Times New Roman"/>
          <w:color w:val="000000"/>
          <w:sz w:val="24"/>
          <w:szCs w:val="24"/>
        </w:rPr>
        <w:t xml:space="preserve">Reforestation can compensate negative effects of climate change on amphibians. </w:t>
      </w:r>
      <w:r w:rsidR="00AF1AE6" w:rsidRPr="00CB67A0">
        <w:rPr>
          <w:rFonts w:ascii="Times New Roman" w:eastAsia="Times New Roman" w:hAnsi="Times New Roman" w:cs="Times New Roman"/>
          <w:bCs/>
          <w:color w:val="000000"/>
          <w:sz w:val="24"/>
          <w:szCs w:val="24"/>
        </w:rPr>
        <w:t>Biological Conservation</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260</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109187</w:t>
      </w:r>
    </w:p>
    <w:p w14:paraId="38E6DE9B"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0BF6B92D" w14:textId="37BF1ADF" w:rsidR="00A16414" w:rsidRDefault="00CB67A0">
      <w:pPr>
        <w:pBdr>
          <w:top w:val="nil"/>
          <w:left w:val="nil"/>
          <w:bottom w:val="nil"/>
          <w:right w:val="nil"/>
          <w:between w:val="nil"/>
        </w:pBd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Réjaud</w:t>
      </w:r>
      <w:proofErr w:type="spellEnd"/>
      <w:r>
        <w:rPr>
          <w:rFonts w:ascii="Times New Roman" w:eastAsia="Times New Roman" w:hAnsi="Times New Roman" w:cs="Times New Roman"/>
          <w:color w:val="000000"/>
          <w:sz w:val="24"/>
          <w:szCs w:val="24"/>
        </w:rPr>
        <w:t xml:space="preserve"> A</w:t>
      </w:r>
      <w:r w:rsidR="00AF1AE6">
        <w:rPr>
          <w:rFonts w:ascii="Times New Roman" w:eastAsia="Times New Roman" w:hAnsi="Times New Roman" w:cs="Times New Roman"/>
          <w:color w:val="000000"/>
          <w:sz w:val="24"/>
          <w:szCs w:val="24"/>
        </w:rPr>
        <w:t xml:space="preserve"> et al. </w:t>
      </w:r>
      <w:r>
        <w:rPr>
          <w:rFonts w:ascii="Times New Roman" w:eastAsia="Times New Roman" w:hAnsi="Times New Roman" w:cs="Times New Roman"/>
          <w:color w:val="000000"/>
          <w:sz w:val="24"/>
          <w:szCs w:val="24"/>
        </w:rPr>
        <w:t xml:space="preserve">2020. </w:t>
      </w:r>
      <w:r w:rsidR="00AF1AE6">
        <w:rPr>
          <w:rFonts w:ascii="Times New Roman" w:eastAsia="Times New Roman" w:hAnsi="Times New Roman" w:cs="Times New Roman"/>
          <w:color w:val="000000"/>
          <w:sz w:val="24"/>
          <w:szCs w:val="24"/>
        </w:rPr>
        <w:t xml:space="preserve">Historical biogeography identifies a possible role of Miocene wetlands in the diversification of the Amazonian rocket frogs (Aromobatidae: Allobates). </w:t>
      </w:r>
      <w:r w:rsidR="00AF1AE6" w:rsidRPr="00CB67A0">
        <w:rPr>
          <w:rFonts w:ascii="Times New Roman" w:eastAsia="Times New Roman" w:hAnsi="Times New Roman" w:cs="Times New Roman"/>
          <w:bCs/>
          <w:color w:val="000000"/>
          <w:sz w:val="24"/>
          <w:szCs w:val="24"/>
        </w:rPr>
        <w:t>Journal of Biogeography</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47</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11</w:t>
      </w:r>
      <w:r>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2472</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2482</w:t>
      </w:r>
    </w:p>
    <w:p w14:paraId="132AB729" w14:textId="77777777" w:rsidR="00A16414" w:rsidRDefault="00A16414">
      <w:pPr>
        <w:pBdr>
          <w:top w:val="nil"/>
          <w:left w:val="nil"/>
          <w:bottom w:val="nil"/>
          <w:right w:val="nil"/>
          <w:between w:val="nil"/>
        </w:pBdr>
        <w:spacing w:before="11"/>
        <w:rPr>
          <w:rFonts w:ascii="Times New Roman" w:eastAsia="Times New Roman" w:hAnsi="Times New Roman" w:cs="Times New Roman"/>
          <w:color w:val="000000"/>
          <w:sz w:val="24"/>
          <w:szCs w:val="24"/>
        </w:rPr>
      </w:pPr>
    </w:p>
    <w:p w14:paraId="3B3CA1ED" w14:textId="16BE0002" w:rsidR="00A16414" w:rsidRPr="00CB67A0" w:rsidRDefault="00CB67A0" w:rsidP="00DA30CE">
      <w:pPr>
        <w:pBdr>
          <w:top w:val="nil"/>
          <w:left w:val="nil"/>
          <w:bottom w:val="nil"/>
          <w:right w:val="nil"/>
          <w:between w:val="nil"/>
        </w:pBdr>
        <w:ind w:right="559"/>
        <w:rPr>
          <w:rFonts w:ascii="Times New Roman" w:eastAsia="Times New Roman" w:hAnsi="Times New Roman" w:cs="Times New Roman"/>
          <w:bCs/>
          <w:sz w:val="24"/>
          <w:szCs w:val="24"/>
        </w:rPr>
      </w:pPr>
      <w:r>
        <w:rPr>
          <w:rFonts w:ascii="Times New Roman" w:eastAsia="Times New Roman" w:hAnsi="Times New Roman" w:cs="Times New Roman"/>
          <w:color w:val="000000"/>
          <w:sz w:val="24"/>
          <w:szCs w:val="24"/>
        </w:rPr>
        <w:t xml:space="preserve">Ribeiro Jr. JW, Siqueira T, </w:t>
      </w:r>
      <w:proofErr w:type="spellStart"/>
      <w:r>
        <w:rPr>
          <w:rFonts w:ascii="Times New Roman" w:eastAsia="Times New Roman" w:hAnsi="Times New Roman" w:cs="Times New Roman"/>
          <w:color w:val="000000"/>
          <w:sz w:val="24"/>
          <w:szCs w:val="24"/>
        </w:rPr>
        <w:t>Brejão</w:t>
      </w:r>
      <w:proofErr w:type="spellEnd"/>
      <w:r>
        <w:rPr>
          <w:rFonts w:ascii="Times New Roman" w:eastAsia="Times New Roman" w:hAnsi="Times New Roman" w:cs="Times New Roman"/>
          <w:color w:val="000000"/>
          <w:sz w:val="24"/>
          <w:szCs w:val="24"/>
        </w:rPr>
        <w:t xml:space="preserve"> GL, Zipkin EF. 2018</w:t>
      </w:r>
      <w:r w:rsidR="00AF1AE6">
        <w:rPr>
          <w:rFonts w:ascii="Times New Roman" w:eastAsia="Times New Roman" w:hAnsi="Times New Roman" w:cs="Times New Roman"/>
          <w:color w:val="000000"/>
          <w:sz w:val="24"/>
          <w:szCs w:val="24"/>
        </w:rPr>
        <w:t xml:space="preserve">. Effects of agriculture and topography on tropical amphibian species and communities. </w:t>
      </w:r>
      <w:r w:rsidR="00AF1AE6" w:rsidRPr="00CB67A0">
        <w:rPr>
          <w:rFonts w:ascii="Times New Roman" w:eastAsia="Times New Roman" w:hAnsi="Times New Roman" w:cs="Times New Roman"/>
          <w:bCs/>
          <w:color w:val="000000"/>
          <w:sz w:val="24"/>
          <w:szCs w:val="24"/>
        </w:rPr>
        <w:t>Ecological Applications</w:t>
      </w:r>
      <w:r>
        <w:rPr>
          <w:rFonts w:ascii="Times New Roman" w:eastAsia="Times New Roman" w:hAnsi="Times New Roman" w:cs="Times New Roman"/>
          <w:bCs/>
          <w:color w:val="000000"/>
          <w:sz w:val="24"/>
          <w:szCs w:val="24"/>
        </w:rPr>
        <w:t xml:space="preserve">. </w:t>
      </w:r>
      <w:r w:rsidR="00AF1AE6" w:rsidRPr="00CB67A0">
        <w:rPr>
          <w:rFonts w:ascii="Times New Roman" w:eastAsia="Times New Roman" w:hAnsi="Times New Roman" w:cs="Times New Roman"/>
          <w:bCs/>
          <w:color w:val="000000"/>
          <w:sz w:val="24"/>
          <w:szCs w:val="24"/>
        </w:rPr>
        <w:t>28</w:t>
      </w:r>
      <w:r>
        <w:rPr>
          <w:rFonts w:ascii="Times New Roman" w:eastAsia="Times New Roman" w:hAnsi="Times New Roman" w:cs="Times New Roman"/>
          <w:bCs/>
          <w:color w:val="000000"/>
          <w:sz w:val="24"/>
          <w:szCs w:val="24"/>
        </w:rPr>
        <w:t>(</w:t>
      </w:r>
      <w:r w:rsidR="00AF1AE6" w:rsidRPr="00CB67A0">
        <w:rPr>
          <w:rFonts w:ascii="Times New Roman" w:eastAsia="Times New Roman" w:hAnsi="Times New Roman" w:cs="Times New Roman"/>
          <w:bCs/>
          <w:color w:val="000000"/>
          <w:sz w:val="24"/>
          <w:szCs w:val="24"/>
        </w:rPr>
        <w:t>6</w:t>
      </w:r>
      <w:r>
        <w:rPr>
          <w:rFonts w:ascii="Times New Roman" w:eastAsia="Times New Roman" w:hAnsi="Times New Roman" w:cs="Times New Roman"/>
          <w:bCs/>
          <w:color w:val="000000"/>
          <w:sz w:val="24"/>
          <w:szCs w:val="24"/>
        </w:rPr>
        <w:t>):</w:t>
      </w:r>
      <w:r w:rsidR="00AF1AE6" w:rsidRPr="00CB67A0">
        <w:rPr>
          <w:rFonts w:ascii="Times New Roman" w:eastAsia="Times New Roman" w:hAnsi="Times New Roman" w:cs="Times New Roman"/>
          <w:bCs/>
          <w:color w:val="000000"/>
          <w:sz w:val="24"/>
          <w:szCs w:val="24"/>
        </w:rPr>
        <w:t xml:space="preserve"> 1554</w:t>
      </w:r>
      <w:r w:rsidRPr="00CB67A0">
        <w:rPr>
          <w:rFonts w:ascii="Times New Roman" w:eastAsia="Times New Roman" w:hAnsi="Times New Roman" w:cs="Times New Roman"/>
          <w:bCs/>
          <w:color w:val="000000"/>
          <w:sz w:val="24"/>
          <w:szCs w:val="24"/>
        </w:rPr>
        <w:t>–</w:t>
      </w:r>
      <w:r w:rsidR="00AF1AE6" w:rsidRPr="00CB67A0">
        <w:rPr>
          <w:rFonts w:ascii="Times New Roman" w:eastAsia="Times New Roman" w:hAnsi="Times New Roman" w:cs="Times New Roman"/>
          <w:bCs/>
          <w:color w:val="000000"/>
          <w:sz w:val="24"/>
          <w:szCs w:val="24"/>
        </w:rPr>
        <w:t>1564</w:t>
      </w:r>
    </w:p>
    <w:p w14:paraId="201CCC67" w14:textId="77777777" w:rsidR="00A16414" w:rsidRPr="00CB67A0" w:rsidRDefault="00A16414">
      <w:pPr>
        <w:pBdr>
          <w:top w:val="nil"/>
          <w:left w:val="nil"/>
          <w:bottom w:val="nil"/>
          <w:right w:val="nil"/>
          <w:between w:val="nil"/>
        </w:pBdr>
        <w:rPr>
          <w:rFonts w:ascii="Times New Roman" w:eastAsia="Times New Roman" w:hAnsi="Times New Roman" w:cs="Times New Roman"/>
          <w:bCs/>
          <w:color w:val="000000"/>
          <w:sz w:val="24"/>
          <w:szCs w:val="24"/>
        </w:rPr>
      </w:pPr>
    </w:p>
    <w:p w14:paraId="0BDA53F4" w14:textId="7FBBBDE2" w:rsidR="00A16414" w:rsidRDefault="002755E9">
      <w:pPr>
        <w:ind w:right="105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 </w:t>
      </w:r>
      <w:r w:rsidRPr="005B2E4B">
        <w:rPr>
          <w:rFonts w:ascii="Times New Roman" w:eastAsia="Times New Roman" w:hAnsi="Times New Roman" w:cs="Times New Roman"/>
          <w:sz w:val="24"/>
          <w:szCs w:val="24"/>
        </w:rPr>
        <w:t>Rocha SMC</w:t>
      </w:r>
      <w:r>
        <w:rPr>
          <w:rFonts w:ascii="Times New Roman" w:eastAsia="Times New Roman" w:hAnsi="Times New Roman" w:cs="Times New Roman"/>
          <w:sz w:val="24"/>
          <w:szCs w:val="24"/>
        </w:rPr>
        <w:t>, Lima AP, Kaefer I</w:t>
      </w:r>
      <w:r w:rsidRPr="005B2E4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2018</w:t>
      </w:r>
      <w:r w:rsidR="00AF1AE6" w:rsidRPr="005B2E4B">
        <w:rPr>
          <w:rFonts w:ascii="Times New Roman" w:eastAsia="Times New Roman" w:hAnsi="Times New Roman" w:cs="Times New Roman"/>
          <w:sz w:val="24"/>
          <w:szCs w:val="24"/>
        </w:rPr>
        <w:t xml:space="preserve">. </w:t>
      </w:r>
      <w:r w:rsidR="00AF1AE6">
        <w:rPr>
          <w:rFonts w:ascii="Times New Roman" w:eastAsia="Times New Roman" w:hAnsi="Times New Roman" w:cs="Times New Roman"/>
          <w:sz w:val="24"/>
          <w:szCs w:val="24"/>
        </w:rPr>
        <w:t xml:space="preserve">Reproductive Behavior of the Amazonian Nurse-Frog </w:t>
      </w:r>
      <w:r w:rsidR="00AF1AE6">
        <w:rPr>
          <w:rFonts w:ascii="Times New Roman" w:eastAsia="Times New Roman" w:hAnsi="Times New Roman" w:cs="Times New Roman"/>
          <w:i/>
          <w:sz w:val="24"/>
          <w:szCs w:val="24"/>
        </w:rPr>
        <w:t xml:space="preserve">Allobates </w:t>
      </w:r>
      <w:proofErr w:type="spellStart"/>
      <w:r w:rsidR="00AF1AE6">
        <w:rPr>
          <w:rFonts w:ascii="Times New Roman" w:eastAsia="Times New Roman" w:hAnsi="Times New Roman" w:cs="Times New Roman"/>
          <w:i/>
          <w:sz w:val="24"/>
          <w:szCs w:val="24"/>
        </w:rPr>
        <w:t>paleovarzensis</w:t>
      </w:r>
      <w:proofErr w:type="spellEnd"/>
      <w:r w:rsidR="00AF1AE6">
        <w:rPr>
          <w:rFonts w:ascii="Times New Roman" w:eastAsia="Times New Roman" w:hAnsi="Times New Roman" w:cs="Times New Roman"/>
          <w:i/>
          <w:sz w:val="24"/>
          <w:szCs w:val="24"/>
        </w:rPr>
        <w:t xml:space="preserve"> </w:t>
      </w:r>
      <w:r w:rsidR="00AF1AE6">
        <w:rPr>
          <w:rFonts w:ascii="Times New Roman" w:eastAsia="Times New Roman" w:hAnsi="Times New Roman" w:cs="Times New Roman"/>
          <w:sz w:val="24"/>
          <w:szCs w:val="24"/>
        </w:rPr>
        <w:t>(Dendrobatoidea, Aromobatidae).</w:t>
      </w:r>
      <w:r>
        <w:rPr>
          <w:rFonts w:ascii="Times New Roman" w:eastAsia="Times New Roman" w:hAnsi="Times New Roman" w:cs="Times New Roman"/>
          <w:sz w:val="24"/>
          <w:szCs w:val="24"/>
        </w:rPr>
        <w:t xml:space="preserve"> </w:t>
      </w:r>
      <w:r w:rsidR="00AF1AE6" w:rsidRPr="002755E9">
        <w:rPr>
          <w:rFonts w:ascii="Times New Roman" w:eastAsia="Times New Roman" w:hAnsi="Times New Roman" w:cs="Times New Roman"/>
          <w:bCs/>
          <w:sz w:val="24"/>
          <w:szCs w:val="24"/>
        </w:rPr>
        <w:t>South American Journal of Herpetology</w:t>
      </w:r>
      <w:r>
        <w:rPr>
          <w:rFonts w:ascii="Times New Roman" w:eastAsia="Times New Roman" w:hAnsi="Times New Roman" w:cs="Times New Roman"/>
          <w:sz w:val="24"/>
          <w:szCs w:val="24"/>
        </w:rPr>
        <w:t>.</w:t>
      </w:r>
      <w:r w:rsidR="00AF1AE6">
        <w:rPr>
          <w:rFonts w:ascii="Times New Roman" w:eastAsia="Times New Roman" w:hAnsi="Times New Roman" w:cs="Times New Roman"/>
          <w:sz w:val="24"/>
          <w:szCs w:val="24"/>
        </w:rPr>
        <w:t xml:space="preserve"> 13</w:t>
      </w:r>
      <w:r>
        <w:rPr>
          <w:rFonts w:ascii="Times New Roman" w:eastAsia="Times New Roman" w:hAnsi="Times New Roman" w:cs="Times New Roman"/>
          <w:sz w:val="24"/>
          <w:szCs w:val="24"/>
        </w:rPr>
        <w:t>(</w:t>
      </w:r>
      <w:r w:rsidR="00AF1AE6">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00AF1AE6">
        <w:rPr>
          <w:rFonts w:ascii="Times New Roman" w:eastAsia="Times New Roman" w:hAnsi="Times New Roman" w:cs="Times New Roman"/>
          <w:sz w:val="24"/>
          <w:szCs w:val="24"/>
        </w:rPr>
        <w:t>260-270</w:t>
      </w:r>
    </w:p>
    <w:p w14:paraId="51D36486" w14:textId="77777777" w:rsidR="00A16414" w:rsidRDefault="00A16414">
      <w:pPr>
        <w:pBdr>
          <w:top w:val="nil"/>
          <w:left w:val="nil"/>
          <w:bottom w:val="nil"/>
          <w:right w:val="nil"/>
          <w:between w:val="nil"/>
        </w:pBdr>
        <w:spacing w:before="5"/>
        <w:rPr>
          <w:rFonts w:ascii="Times New Roman" w:eastAsia="Times New Roman" w:hAnsi="Times New Roman" w:cs="Times New Roman"/>
          <w:color w:val="000000"/>
          <w:sz w:val="24"/>
          <w:szCs w:val="24"/>
        </w:rPr>
      </w:pPr>
    </w:p>
    <w:p w14:paraId="2A7C3158" w14:textId="739D6F1E" w:rsidR="00A16414" w:rsidRDefault="00086F9B" w:rsidP="00722E84">
      <w:pPr>
        <w:ind w:right="20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Romanelli JP</w:t>
      </w:r>
      <w:r w:rsidR="00AF1AE6">
        <w:rPr>
          <w:rFonts w:ascii="Times New Roman" w:eastAsia="Times New Roman" w:hAnsi="Times New Roman" w:cs="Times New Roman"/>
          <w:sz w:val="24"/>
          <w:szCs w:val="24"/>
        </w:rPr>
        <w:t xml:space="preserve"> et al. </w:t>
      </w:r>
      <w:r>
        <w:rPr>
          <w:rFonts w:ascii="Times New Roman" w:eastAsia="Times New Roman" w:hAnsi="Times New Roman" w:cs="Times New Roman"/>
          <w:sz w:val="24"/>
          <w:szCs w:val="24"/>
        </w:rPr>
        <w:t xml:space="preserve">2022. </w:t>
      </w:r>
      <w:r w:rsidR="00AF1AE6">
        <w:rPr>
          <w:rFonts w:ascii="Times New Roman" w:eastAsia="Times New Roman" w:hAnsi="Times New Roman" w:cs="Times New Roman"/>
          <w:sz w:val="24"/>
          <w:szCs w:val="24"/>
        </w:rPr>
        <w:t xml:space="preserve">Biodiversity responses to restoration across the Brazilian Atlantic Forest. </w:t>
      </w:r>
      <w:r w:rsidR="00AF1AE6" w:rsidRPr="00086F9B">
        <w:rPr>
          <w:rFonts w:ascii="Times New Roman" w:eastAsia="Times New Roman" w:hAnsi="Times New Roman" w:cs="Times New Roman"/>
          <w:bCs/>
          <w:sz w:val="24"/>
          <w:szCs w:val="24"/>
        </w:rPr>
        <w:t>Science of the Total Environment</w:t>
      </w:r>
      <w:r>
        <w:rPr>
          <w:rFonts w:ascii="Times New Roman" w:eastAsia="Times New Roman" w:hAnsi="Times New Roman" w:cs="Times New Roman"/>
          <w:sz w:val="24"/>
          <w:szCs w:val="24"/>
        </w:rPr>
        <w:t xml:space="preserve">. </w:t>
      </w:r>
      <w:r w:rsidR="00AF1AE6">
        <w:rPr>
          <w:rFonts w:ascii="Times New Roman" w:eastAsia="Times New Roman" w:hAnsi="Times New Roman" w:cs="Times New Roman"/>
          <w:sz w:val="24"/>
          <w:szCs w:val="24"/>
        </w:rPr>
        <w:t>821</w:t>
      </w:r>
      <w:r>
        <w:rPr>
          <w:rFonts w:ascii="Times New Roman" w:eastAsia="Times New Roman" w:hAnsi="Times New Roman" w:cs="Times New Roman"/>
          <w:sz w:val="24"/>
          <w:szCs w:val="24"/>
        </w:rPr>
        <w:t>:</w:t>
      </w:r>
      <w:r w:rsidR="00AF1AE6">
        <w:rPr>
          <w:rFonts w:ascii="Times New Roman" w:eastAsia="Times New Roman" w:hAnsi="Times New Roman" w:cs="Times New Roman"/>
          <w:sz w:val="24"/>
          <w:szCs w:val="24"/>
        </w:rPr>
        <w:t xml:space="preserve"> 153403</w:t>
      </w:r>
    </w:p>
    <w:p w14:paraId="797DCBB7"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69FD2802" w14:textId="76BED920" w:rsidR="00A16414" w:rsidRPr="00A52003" w:rsidRDefault="00206FB3">
      <w:pPr>
        <w:pBdr>
          <w:top w:val="nil"/>
          <w:left w:val="nil"/>
          <w:bottom w:val="nil"/>
          <w:right w:val="nil"/>
          <w:between w:val="nil"/>
        </w:pBdr>
        <w:ind w:right="215"/>
        <w:rPr>
          <w:rFonts w:ascii="Times New Roman" w:eastAsia="Times New Roman" w:hAnsi="Times New Roman" w:cs="Times New Roman"/>
          <w:color w:val="000000"/>
          <w:sz w:val="24"/>
          <w:szCs w:val="24"/>
        </w:rPr>
      </w:pPr>
      <w:r w:rsidRPr="005B2E4B">
        <w:rPr>
          <w:rFonts w:ascii="Times New Roman" w:eastAsia="Times New Roman" w:hAnsi="Times New Roman" w:cs="Times New Roman"/>
          <w:color w:val="000000"/>
          <w:sz w:val="24"/>
          <w:szCs w:val="24"/>
        </w:rPr>
        <w:t>Santos JC</w:t>
      </w:r>
      <w:r w:rsidR="00AF1AE6" w:rsidRPr="005B2E4B">
        <w:rPr>
          <w:rFonts w:ascii="Times New Roman" w:eastAsia="Times New Roman" w:hAnsi="Times New Roman" w:cs="Times New Roman"/>
          <w:color w:val="000000"/>
          <w:sz w:val="24"/>
          <w:szCs w:val="24"/>
        </w:rPr>
        <w:t xml:space="preserve"> et al. </w:t>
      </w:r>
      <w:r>
        <w:rPr>
          <w:rFonts w:ascii="Times New Roman" w:eastAsia="Times New Roman" w:hAnsi="Times New Roman" w:cs="Times New Roman"/>
          <w:color w:val="000000"/>
          <w:sz w:val="24"/>
          <w:szCs w:val="24"/>
        </w:rPr>
        <w:t xml:space="preserve">2014. </w:t>
      </w:r>
      <w:r w:rsidR="00AF1AE6">
        <w:rPr>
          <w:rFonts w:ascii="Times New Roman" w:eastAsia="Times New Roman" w:hAnsi="Times New Roman" w:cs="Times New Roman"/>
          <w:color w:val="000000"/>
          <w:sz w:val="24"/>
          <w:szCs w:val="24"/>
        </w:rPr>
        <w:t xml:space="preserve">Aposematism increases acoustic diversification and speciation in poison </w:t>
      </w:r>
      <w:r w:rsidR="00AF1AE6">
        <w:rPr>
          <w:rFonts w:ascii="Times New Roman" w:eastAsia="Times New Roman" w:hAnsi="Times New Roman" w:cs="Times New Roman"/>
          <w:color w:val="000000"/>
          <w:sz w:val="24"/>
          <w:szCs w:val="24"/>
        </w:rPr>
        <w:lastRenderedPageBreak/>
        <w:t xml:space="preserve">frogs. </w:t>
      </w:r>
      <w:r w:rsidR="00AF1AE6" w:rsidRPr="00206FB3">
        <w:rPr>
          <w:rFonts w:ascii="Times New Roman" w:eastAsia="Times New Roman" w:hAnsi="Times New Roman" w:cs="Times New Roman"/>
          <w:bCs/>
          <w:color w:val="000000"/>
          <w:sz w:val="24"/>
          <w:szCs w:val="24"/>
        </w:rPr>
        <w:t xml:space="preserve">Proc. R. Soc. </w:t>
      </w:r>
      <w:r w:rsidR="00AF1AE6" w:rsidRPr="00A52003">
        <w:rPr>
          <w:rFonts w:ascii="Times New Roman" w:eastAsia="Times New Roman" w:hAnsi="Times New Roman" w:cs="Times New Roman"/>
          <w:bCs/>
          <w:color w:val="000000"/>
          <w:sz w:val="24"/>
          <w:szCs w:val="24"/>
        </w:rPr>
        <w:t>B</w:t>
      </w:r>
      <w:r w:rsidRPr="00A52003">
        <w:rPr>
          <w:rFonts w:ascii="Times New Roman" w:eastAsia="Times New Roman" w:hAnsi="Times New Roman" w:cs="Times New Roman"/>
          <w:bCs/>
          <w:color w:val="000000"/>
          <w:sz w:val="24"/>
          <w:szCs w:val="24"/>
        </w:rPr>
        <w:t>.</w:t>
      </w:r>
      <w:r w:rsidR="00AF1AE6" w:rsidRPr="00A52003">
        <w:rPr>
          <w:rFonts w:ascii="Times New Roman" w:eastAsia="Times New Roman" w:hAnsi="Times New Roman" w:cs="Times New Roman"/>
          <w:bCs/>
          <w:color w:val="000000"/>
          <w:sz w:val="24"/>
          <w:szCs w:val="24"/>
        </w:rPr>
        <w:t xml:space="preserve"> </w:t>
      </w:r>
      <w:r w:rsidR="00AF1AE6" w:rsidRPr="00A52003">
        <w:rPr>
          <w:rFonts w:ascii="Times New Roman" w:eastAsia="Times New Roman" w:hAnsi="Times New Roman" w:cs="Times New Roman"/>
          <w:color w:val="000000"/>
          <w:sz w:val="24"/>
          <w:szCs w:val="24"/>
        </w:rPr>
        <w:t>281</w:t>
      </w:r>
      <w:r w:rsidRPr="00A52003">
        <w:rPr>
          <w:rFonts w:ascii="Times New Roman" w:eastAsia="Times New Roman" w:hAnsi="Times New Roman" w:cs="Times New Roman"/>
          <w:color w:val="000000"/>
          <w:sz w:val="24"/>
          <w:szCs w:val="24"/>
        </w:rPr>
        <w:t>(</w:t>
      </w:r>
      <w:r w:rsidR="00AF1AE6" w:rsidRPr="00A52003">
        <w:rPr>
          <w:rFonts w:ascii="Times New Roman" w:eastAsia="Times New Roman" w:hAnsi="Times New Roman" w:cs="Times New Roman"/>
          <w:color w:val="000000"/>
          <w:sz w:val="24"/>
          <w:szCs w:val="24"/>
        </w:rPr>
        <w:t>1796</w:t>
      </w:r>
      <w:r w:rsidRPr="00A52003">
        <w:rPr>
          <w:rFonts w:ascii="Times New Roman" w:eastAsia="Times New Roman" w:hAnsi="Times New Roman" w:cs="Times New Roman"/>
          <w:color w:val="000000"/>
          <w:sz w:val="24"/>
          <w:szCs w:val="24"/>
        </w:rPr>
        <w:t xml:space="preserve">): </w:t>
      </w:r>
      <w:r w:rsidR="00AF1AE6" w:rsidRPr="00A52003">
        <w:rPr>
          <w:rFonts w:ascii="Times New Roman" w:eastAsia="Times New Roman" w:hAnsi="Times New Roman" w:cs="Times New Roman"/>
          <w:color w:val="000000"/>
          <w:sz w:val="24"/>
          <w:szCs w:val="24"/>
        </w:rPr>
        <w:t>20141761</w:t>
      </w:r>
    </w:p>
    <w:p w14:paraId="2FF4D0BC" w14:textId="77777777" w:rsidR="00A16414" w:rsidRPr="00A52003"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5DF88760" w14:textId="4751BEA6" w:rsidR="00A16414" w:rsidRPr="00DC04BA" w:rsidRDefault="00A52003">
      <w:pPr>
        <w:pBdr>
          <w:top w:val="nil"/>
          <w:left w:val="nil"/>
          <w:bottom w:val="nil"/>
          <w:right w:val="nil"/>
          <w:between w:val="nil"/>
        </w:pBdr>
        <w:spacing w:before="1"/>
        <w:ind w:right="215"/>
        <w:rPr>
          <w:rFonts w:ascii="Times New Roman" w:eastAsia="Times New Roman" w:hAnsi="Times New Roman" w:cs="Times New Roman"/>
          <w:color w:val="000000"/>
          <w:sz w:val="24"/>
          <w:szCs w:val="24"/>
          <w:lang w:val="pt-BR"/>
        </w:rPr>
      </w:pPr>
      <w:r w:rsidRPr="00A52003">
        <w:rPr>
          <w:rFonts w:ascii="Times New Roman" w:eastAsia="Times New Roman" w:hAnsi="Times New Roman" w:cs="Times New Roman"/>
          <w:color w:val="000000"/>
          <w:sz w:val="24"/>
          <w:szCs w:val="24"/>
        </w:rPr>
        <w:t>Santos JS</w:t>
      </w:r>
      <w:r w:rsidR="00AF1AE6" w:rsidRPr="00A52003">
        <w:rPr>
          <w:rFonts w:ascii="Times New Roman" w:eastAsia="Times New Roman" w:hAnsi="Times New Roman" w:cs="Times New Roman"/>
          <w:color w:val="000000"/>
          <w:sz w:val="24"/>
          <w:szCs w:val="24"/>
        </w:rPr>
        <w:t xml:space="preserve"> et al. </w:t>
      </w:r>
      <w:r>
        <w:rPr>
          <w:rFonts w:ascii="Times New Roman" w:eastAsia="Times New Roman" w:hAnsi="Times New Roman" w:cs="Times New Roman"/>
          <w:color w:val="000000"/>
          <w:sz w:val="24"/>
          <w:szCs w:val="24"/>
        </w:rPr>
        <w:t>2018</w:t>
      </w:r>
      <w:r w:rsidRPr="00A52003">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 xml:space="preserve">Delimitation of ecological corridors in the Brazilian Atlantic Forest. </w:t>
      </w:r>
      <w:proofErr w:type="spellStart"/>
      <w:r w:rsidR="00AF1AE6" w:rsidRPr="00DC04BA">
        <w:rPr>
          <w:rFonts w:ascii="Times New Roman" w:eastAsia="Times New Roman" w:hAnsi="Times New Roman" w:cs="Times New Roman"/>
          <w:bCs/>
          <w:color w:val="000000"/>
          <w:sz w:val="24"/>
          <w:szCs w:val="24"/>
          <w:lang w:val="pt-BR"/>
        </w:rPr>
        <w:t>Ecological</w:t>
      </w:r>
      <w:proofErr w:type="spellEnd"/>
      <w:r w:rsidR="00AF1AE6" w:rsidRPr="00DC04BA">
        <w:rPr>
          <w:rFonts w:ascii="Times New Roman" w:eastAsia="Times New Roman" w:hAnsi="Times New Roman" w:cs="Times New Roman"/>
          <w:bCs/>
          <w:color w:val="000000"/>
          <w:sz w:val="24"/>
          <w:szCs w:val="24"/>
          <w:lang w:val="pt-BR"/>
        </w:rPr>
        <w:t xml:space="preserve"> </w:t>
      </w:r>
      <w:proofErr w:type="spellStart"/>
      <w:r w:rsidR="00AF1AE6" w:rsidRPr="00DC04BA">
        <w:rPr>
          <w:rFonts w:ascii="Times New Roman" w:eastAsia="Times New Roman" w:hAnsi="Times New Roman" w:cs="Times New Roman"/>
          <w:bCs/>
          <w:color w:val="000000"/>
          <w:sz w:val="24"/>
          <w:szCs w:val="24"/>
          <w:lang w:val="pt-BR"/>
        </w:rPr>
        <w:t>Indicators</w:t>
      </w:r>
      <w:proofErr w:type="spellEnd"/>
      <w:r w:rsidRPr="00DC04BA">
        <w:rPr>
          <w:rFonts w:ascii="Times New Roman" w:eastAsia="Times New Roman" w:hAnsi="Times New Roman" w:cs="Times New Roman"/>
          <w:color w:val="000000"/>
          <w:sz w:val="24"/>
          <w:szCs w:val="24"/>
          <w:lang w:val="pt-BR"/>
        </w:rPr>
        <w:t>.</w:t>
      </w:r>
      <w:r w:rsidR="00AF1AE6" w:rsidRPr="00DC04BA">
        <w:rPr>
          <w:rFonts w:ascii="Times New Roman" w:eastAsia="Times New Roman" w:hAnsi="Times New Roman" w:cs="Times New Roman"/>
          <w:color w:val="000000"/>
          <w:sz w:val="24"/>
          <w:szCs w:val="24"/>
          <w:lang w:val="pt-BR"/>
        </w:rPr>
        <w:t xml:space="preserve"> 88</w:t>
      </w:r>
      <w:r w:rsidRPr="00DC04BA">
        <w:rPr>
          <w:rFonts w:ascii="Times New Roman" w:eastAsia="Times New Roman" w:hAnsi="Times New Roman" w:cs="Times New Roman"/>
          <w:color w:val="000000"/>
          <w:sz w:val="24"/>
          <w:szCs w:val="24"/>
          <w:lang w:val="pt-BR"/>
        </w:rPr>
        <w:t xml:space="preserve">: </w:t>
      </w:r>
      <w:r w:rsidR="00AF1AE6" w:rsidRPr="00DC04BA">
        <w:rPr>
          <w:rFonts w:ascii="Times New Roman" w:eastAsia="Times New Roman" w:hAnsi="Times New Roman" w:cs="Times New Roman"/>
          <w:color w:val="000000"/>
          <w:sz w:val="24"/>
          <w:szCs w:val="24"/>
          <w:lang w:val="pt-BR"/>
        </w:rPr>
        <w:t>414</w:t>
      </w:r>
      <w:r w:rsidRPr="00DC04BA">
        <w:rPr>
          <w:rFonts w:ascii="Times New Roman" w:eastAsia="Times New Roman" w:hAnsi="Times New Roman" w:cs="Times New Roman"/>
          <w:color w:val="000000"/>
          <w:sz w:val="24"/>
          <w:szCs w:val="24"/>
          <w:lang w:val="pt-BR"/>
        </w:rPr>
        <w:t>–</w:t>
      </w:r>
      <w:r w:rsidR="00AF1AE6" w:rsidRPr="00DC04BA">
        <w:rPr>
          <w:rFonts w:ascii="Times New Roman" w:eastAsia="Times New Roman" w:hAnsi="Times New Roman" w:cs="Times New Roman"/>
          <w:color w:val="000000"/>
          <w:sz w:val="24"/>
          <w:szCs w:val="24"/>
          <w:lang w:val="pt-BR"/>
        </w:rPr>
        <w:t>424</w:t>
      </w:r>
    </w:p>
    <w:p w14:paraId="226E47DE" w14:textId="77777777" w:rsidR="00A16414" w:rsidRPr="00DC04BA" w:rsidRDefault="00A16414">
      <w:pPr>
        <w:pBdr>
          <w:top w:val="nil"/>
          <w:left w:val="nil"/>
          <w:bottom w:val="nil"/>
          <w:right w:val="nil"/>
          <w:between w:val="nil"/>
        </w:pBdr>
        <w:rPr>
          <w:rFonts w:ascii="Times New Roman" w:eastAsia="Times New Roman" w:hAnsi="Times New Roman" w:cs="Times New Roman"/>
          <w:color w:val="000000"/>
          <w:sz w:val="24"/>
          <w:szCs w:val="24"/>
          <w:lang w:val="pt-BR"/>
        </w:rPr>
      </w:pPr>
    </w:p>
    <w:p w14:paraId="7BC7C8E4" w14:textId="1E9284D5" w:rsidR="00A16414" w:rsidRPr="00782F54" w:rsidRDefault="00175D32">
      <w:pPr>
        <w:pBdr>
          <w:top w:val="nil"/>
          <w:left w:val="nil"/>
          <w:bottom w:val="nil"/>
          <w:right w:val="nil"/>
          <w:between w:val="nil"/>
        </w:pBdr>
        <w:spacing w:before="1"/>
        <w:rPr>
          <w:rFonts w:ascii="Times New Roman" w:eastAsia="Times New Roman" w:hAnsi="Times New Roman" w:cs="Times New Roman"/>
          <w:color w:val="000000"/>
          <w:sz w:val="24"/>
          <w:szCs w:val="24"/>
          <w:lang w:val="pt-BR"/>
        </w:rPr>
      </w:pPr>
      <w:r w:rsidRPr="00DC04BA">
        <w:rPr>
          <w:rFonts w:ascii="Times New Roman" w:eastAsia="Times New Roman" w:hAnsi="Times New Roman" w:cs="Times New Roman"/>
          <w:color w:val="000000"/>
          <w:sz w:val="24"/>
          <w:szCs w:val="24"/>
          <w:lang w:val="pt-BR"/>
        </w:rPr>
        <w:t>Semas</w:t>
      </w:r>
      <w:r w:rsidR="00AF1AE6" w:rsidRPr="00DC04BA">
        <w:rPr>
          <w:rFonts w:ascii="Times New Roman" w:eastAsia="Times New Roman" w:hAnsi="Times New Roman" w:cs="Times New Roman"/>
          <w:color w:val="000000"/>
          <w:sz w:val="24"/>
          <w:szCs w:val="24"/>
          <w:lang w:val="pt-BR"/>
        </w:rPr>
        <w:t xml:space="preserve">. 2015. </w:t>
      </w:r>
      <w:r w:rsidR="00AF1AE6" w:rsidRPr="00782F54">
        <w:rPr>
          <w:rFonts w:ascii="Times New Roman" w:eastAsia="Times New Roman" w:hAnsi="Times New Roman" w:cs="Times New Roman"/>
          <w:color w:val="000000"/>
          <w:sz w:val="24"/>
          <w:szCs w:val="24"/>
          <w:lang w:val="pt-BR"/>
        </w:rPr>
        <w:t>Resolução SEMAS Nº 1 de 09 de janeiro de 2015. Reconhece como espécies de anfíbios da fauna pernambucana ameaçadas de extinção aquelas constantes da lista oficial e dá outras providências. Diário Oficial do Estado de Pernambuco, Jan/09/2015.</w:t>
      </w:r>
    </w:p>
    <w:p w14:paraId="3A72CA57" w14:textId="77777777" w:rsidR="00A16414" w:rsidRPr="00782F54" w:rsidRDefault="00A16414">
      <w:pPr>
        <w:pBdr>
          <w:top w:val="nil"/>
          <w:left w:val="nil"/>
          <w:bottom w:val="nil"/>
          <w:right w:val="nil"/>
          <w:between w:val="nil"/>
        </w:pBdr>
        <w:rPr>
          <w:rFonts w:ascii="Times New Roman" w:eastAsia="Times New Roman" w:hAnsi="Times New Roman" w:cs="Times New Roman"/>
          <w:color w:val="000000"/>
          <w:sz w:val="24"/>
          <w:szCs w:val="24"/>
          <w:lang w:val="pt-BR"/>
        </w:rPr>
      </w:pPr>
    </w:p>
    <w:p w14:paraId="22DC0AB6" w14:textId="30DCB841" w:rsidR="00A16414" w:rsidRDefault="00451540" w:rsidP="00451540">
      <w:pPr>
        <w:pBdr>
          <w:top w:val="nil"/>
          <w:left w:val="nil"/>
          <w:bottom w:val="nil"/>
          <w:right w:val="nil"/>
          <w:between w:val="nil"/>
        </w:pBdr>
        <w:ind w:right="510"/>
        <w:jc w:val="both"/>
        <w:rPr>
          <w:rFonts w:ascii="Times New Roman" w:eastAsia="Times New Roman" w:hAnsi="Times New Roman" w:cs="Times New Roman"/>
          <w:color w:val="000000"/>
          <w:sz w:val="24"/>
          <w:szCs w:val="24"/>
        </w:rPr>
      </w:pPr>
      <w:r w:rsidRPr="00782F54">
        <w:rPr>
          <w:rFonts w:ascii="Times New Roman" w:eastAsia="Times New Roman" w:hAnsi="Times New Roman" w:cs="Times New Roman"/>
          <w:color w:val="000000"/>
          <w:sz w:val="24"/>
          <w:szCs w:val="24"/>
          <w:lang w:val="pt-BR"/>
        </w:rPr>
        <w:t xml:space="preserve">Silva </w:t>
      </w:r>
      <w:r w:rsidR="00AF1AE6" w:rsidRPr="00782F54">
        <w:rPr>
          <w:rFonts w:ascii="Times New Roman" w:eastAsia="Times New Roman" w:hAnsi="Times New Roman" w:cs="Times New Roman"/>
          <w:color w:val="000000"/>
          <w:sz w:val="24"/>
          <w:szCs w:val="24"/>
          <w:lang w:val="pt-BR"/>
        </w:rPr>
        <w:t>FR</w:t>
      </w:r>
      <w:r w:rsidR="00850B0F">
        <w:rPr>
          <w:rFonts w:ascii="Times New Roman" w:eastAsia="Times New Roman" w:hAnsi="Times New Roman" w:cs="Times New Roman"/>
          <w:color w:val="000000"/>
          <w:sz w:val="24"/>
          <w:szCs w:val="24"/>
          <w:lang w:val="pt-BR"/>
        </w:rPr>
        <w:t>, Oliveira T, Gibbs J, Rossa-Feres D</w:t>
      </w:r>
      <w:r w:rsidR="00AF1AE6" w:rsidRPr="00782F54">
        <w:rPr>
          <w:rFonts w:ascii="Times New Roman" w:eastAsia="Times New Roman" w:hAnsi="Times New Roman" w:cs="Times New Roman"/>
          <w:color w:val="000000"/>
          <w:sz w:val="24"/>
          <w:szCs w:val="24"/>
          <w:lang w:val="pt-BR"/>
        </w:rPr>
        <w:t xml:space="preserve">. </w:t>
      </w:r>
      <w:r w:rsidR="00850B0F">
        <w:rPr>
          <w:rFonts w:ascii="Times New Roman" w:eastAsia="Times New Roman" w:hAnsi="Times New Roman" w:cs="Times New Roman"/>
          <w:color w:val="000000"/>
          <w:sz w:val="24"/>
          <w:szCs w:val="24"/>
          <w:lang w:val="pt-BR"/>
        </w:rPr>
        <w:t>2012</w:t>
      </w:r>
      <w:r w:rsidR="00AF1AE6" w:rsidRPr="00782F54">
        <w:rPr>
          <w:rFonts w:ascii="Times New Roman" w:eastAsia="Times New Roman" w:hAnsi="Times New Roman" w:cs="Times New Roman"/>
          <w:color w:val="000000"/>
          <w:sz w:val="24"/>
          <w:szCs w:val="24"/>
          <w:lang w:val="pt-BR"/>
        </w:rPr>
        <w:t xml:space="preserve">. </w:t>
      </w:r>
      <w:r w:rsidR="00AF1AE6">
        <w:rPr>
          <w:rFonts w:ascii="Times New Roman" w:eastAsia="Times New Roman" w:hAnsi="Times New Roman" w:cs="Times New Roman"/>
          <w:color w:val="000000"/>
          <w:sz w:val="24"/>
          <w:szCs w:val="24"/>
        </w:rPr>
        <w:t xml:space="preserve">An experimental assessment of landscape configuration effects on frog and toad abundance and diversity in tropical </w:t>
      </w:r>
      <w:proofErr w:type="spellStart"/>
      <w:r w:rsidR="00AF1AE6">
        <w:rPr>
          <w:rFonts w:ascii="Times New Roman" w:eastAsia="Times New Roman" w:hAnsi="Times New Roman" w:cs="Times New Roman"/>
          <w:color w:val="000000"/>
          <w:sz w:val="24"/>
          <w:szCs w:val="24"/>
        </w:rPr>
        <w:t>agro</w:t>
      </w:r>
      <w:proofErr w:type="spellEnd"/>
      <w:r w:rsidR="00AF1AE6">
        <w:rPr>
          <w:rFonts w:ascii="Times New Roman" w:eastAsia="Times New Roman" w:hAnsi="Times New Roman" w:cs="Times New Roman"/>
          <w:color w:val="000000"/>
          <w:sz w:val="24"/>
          <w:szCs w:val="24"/>
        </w:rPr>
        <w:t xml:space="preserve">-savannah landscapes of southeastern Brazil. </w:t>
      </w:r>
      <w:r w:rsidR="00AF1AE6" w:rsidRPr="00850B0F">
        <w:rPr>
          <w:rFonts w:ascii="Times New Roman" w:eastAsia="Times New Roman" w:hAnsi="Times New Roman" w:cs="Times New Roman"/>
          <w:bCs/>
          <w:color w:val="000000"/>
          <w:sz w:val="24"/>
          <w:szCs w:val="24"/>
        </w:rPr>
        <w:t>Landscape Ecology</w:t>
      </w:r>
      <w:r w:rsidR="00850B0F">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v.27, p.87</w:t>
      </w:r>
      <w:r w:rsidR="00850B0F">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96</w:t>
      </w:r>
    </w:p>
    <w:p w14:paraId="416AE17F" w14:textId="77777777" w:rsidR="00343286" w:rsidRPr="00343286" w:rsidRDefault="00343286">
      <w:pPr>
        <w:pBdr>
          <w:top w:val="nil"/>
          <w:left w:val="nil"/>
          <w:bottom w:val="nil"/>
          <w:right w:val="nil"/>
          <w:between w:val="nil"/>
        </w:pBdr>
        <w:ind w:right="718"/>
        <w:rPr>
          <w:rFonts w:ascii="Times New Roman" w:eastAsia="Times New Roman" w:hAnsi="Times New Roman" w:cs="Times New Roman"/>
          <w:color w:val="000000"/>
          <w:sz w:val="24"/>
          <w:szCs w:val="24"/>
        </w:rPr>
      </w:pPr>
    </w:p>
    <w:p w14:paraId="7C5DB9A1" w14:textId="2F8DA5C2" w:rsidR="00A16414" w:rsidRPr="00782F54" w:rsidRDefault="00451540">
      <w:pPr>
        <w:pBdr>
          <w:top w:val="nil"/>
          <w:left w:val="nil"/>
          <w:bottom w:val="nil"/>
          <w:right w:val="nil"/>
          <w:between w:val="nil"/>
        </w:pBdr>
        <w:ind w:right="718"/>
        <w:rPr>
          <w:rFonts w:ascii="Times New Roman" w:eastAsia="Times New Roman" w:hAnsi="Times New Roman" w:cs="Times New Roman"/>
          <w:color w:val="000000"/>
          <w:sz w:val="24"/>
          <w:szCs w:val="24"/>
          <w:lang w:val="pt-BR"/>
        </w:rPr>
        <w:pPrChange w:id="43" w:author="Edson Silva" w:date="2024-06-06T10:05:00Z" w16du:dateUtc="2024-06-06T13:05:00Z">
          <w:pPr>
            <w:pBdr>
              <w:top w:val="nil"/>
              <w:left w:val="nil"/>
              <w:bottom w:val="nil"/>
              <w:right w:val="nil"/>
              <w:between w:val="nil"/>
            </w:pBdr>
          </w:pPr>
        </w:pPrChange>
      </w:pPr>
      <w:r w:rsidRPr="00D65633">
        <w:rPr>
          <w:rFonts w:ascii="Times New Roman" w:eastAsia="Times New Roman" w:hAnsi="Times New Roman" w:cs="Times New Roman"/>
          <w:color w:val="000000"/>
          <w:sz w:val="24"/>
          <w:szCs w:val="24"/>
        </w:rPr>
        <w:t>Silva</w:t>
      </w:r>
      <w:r w:rsidR="00AF1AE6" w:rsidRPr="00D65633">
        <w:rPr>
          <w:rFonts w:ascii="Times New Roman" w:eastAsia="Times New Roman" w:hAnsi="Times New Roman" w:cs="Times New Roman"/>
          <w:color w:val="000000"/>
          <w:sz w:val="24"/>
          <w:szCs w:val="24"/>
        </w:rPr>
        <w:t xml:space="preserve"> RG</w:t>
      </w:r>
      <w:r>
        <w:rPr>
          <w:rFonts w:ascii="Times New Roman" w:eastAsia="Times New Roman" w:hAnsi="Times New Roman" w:cs="Times New Roman"/>
          <w:color w:val="000000"/>
          <w:sz w:val="24"/>
          <w:szCs w:val="24"/>
        </w:rPr>
        <w:t xml:space="preserve"> et al.</w:t>
      </w:r>
      <w:r w:rsidR="00AF1AE6" w:rsidRPr="00D6563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2021</w:t>
      </w:r>
      <w:r w:rsidR="00AF1AE6" w:rsidRPr="00D65633">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 xml:space="preserve">Vegetation trends in a protected area of the Brazilian </w:t>
      </w:r>
      <w:proofErr w:type="gramStart"/>
      <w:r w:rsidR="00AF1AE6">
        <w:rPr>
          <w:rFonts w:ascii="Times New Roman" w:eastAsia="Times New Roman" w:hAnsi="Times New Roman" w:cs="Times New Roman"/>
          <w:color w:val="000000"/>
          <w:sz w:val="24"/>
          <w:szCs w:val="24"/>
        </w:rPr>
        <w:t>Atlantic forest</w:t>
      </w:r>
      <w:proofErr w:type="gramEnd"/>
      <w:r w:rsidR="00AF1AE6">
        <w:rPr>
          <w:rFonts w:ascii="Times New Roman" w:eastAsia="Times New Roman" w:hAnsi="Times New Roman" w:cs="Times New Roman"/>
          <w:color w:val="000000"/>
          <w:sz w:val="24"/>
          <w:szCs w:val="24"/>
        </w:rPr>
        <w:t xml:space="preserve">. </w:t>
      </w:r>
      <w:r w:rsidR="00AF1AE6" w:rsidRPr="00451540">
        <w:rPr>
          <w:rFonts w:ascii="Times New Roman" w:eastAsia="Times New Roman" w:hAnsi="Times New Roman" w:cs="Times New Roman"/>
          <w:bCs/>
          <w:color w:val="000000"/>
          <w:sz w:val="24"/>
          <w:szCs w:val="24"/>
        </w:rPr>
        <w:t>Ecological Engineering</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1</w:t>
      </w:r>
      <w:r w:rsidR="00AF1AE6">
        <w:rPr>
          <w:rFonts w:ascii="Times New Roman" w:eastAsia="Times New Roman" w:hAnsi="Times New Roman" w:cs="Times New Roman"/>
          <w:color w:val="000000"/>
          <w:sz w:val="24"/>
          <w:szCs w:val="24"/>
        </w:rPr>
        <w:t>62</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106180</w:t>
      </w:r>
    </w:p>
    <w:p w14:paraId="32A75504" w14:textId="77777777" w:rsidR="00A16414" w:rsidRPr="00782F54" w:rsidRDefault="00A16414">
      <w:pPr>
        <w:pBdr>
          <w:top w:val="nil"/>
          <w:left w:val="nil"/>
          <w:bottom w:val="nil"/>
          <w:right w:val="nil"/>
          <w:between w:val="nil"/>
        </w:pBdr>
        <w:rPr>
          <w:rFonts w:ascii="Times New Roman" w:eastAsia="Times New Roman" w:hAnsi="Times New Roman" w:cs="Times New Roman"/>
          <w:color w:val="000000"/>
          <w:sz w:val="24"/>
          <w:szCs w:val="24"/>
          <w:lang w:val="pt-BR"/>
        </w:rPr>
      </w:pPr>
    </w:p>
    <w:p w14:paraId="58755A49" w14:textId="77777777" w:rsidR="00A16414" w:rsidRPr="003E2B79" w:rsidRDefault="00AF1AE6">
      <w:pPr>
        <w:pBdr>
          <w:top w:val="nil"/>
          <w:left w:val="nil"/>
          <w:bottom w:val="nil"/>
          <w:right w:val="nil"/>
          <w:between w:val="nil"/>
        </w:pBdr>
        <w:spacing w:before="1"/>
        <w:jc w:val="both"/>
        <w:rPr>
          <w:rFonts w:ascii="Times New Roman" w:eastAsia="Times New Roman" w:hAnsi="Times New Roman" w:cs="Times New Roman"/>
          <w:color w:val="000000"/>
          <w:sz w:val="24"/>
          <w:szCs w:val="24"/>
          <w:lang w:val="pt-BR"/>
        </w:rPr>
      </w:pPr>
      <w:r w:rsidRPr="00782F54">
        <w:rPr>
          <w:rFonts w:ascii="Times New Roman" w:eastAsia="Times New Roman" w:hAnsi="Times New Roman" w:cs="Times New Roman"/>
          <w:color w:val="000000"/>
          <w:sz w:val="24"/>
          <w:szCs w:val="24"/>
          <w:lang w:val="pt-BR"/>
        </w:rPr>
        <w:t>Sistema de Informações sobre a Biodiversidade Brasileira (</w:t>
      </w:r>
      <w:proofErr w:type="spellStart"/>
      <w:r w:rsidRPr="00782F54">
        <w:rPr>
          <w:rFonts w:ascii="Times New Roman" w:eastAsia="Times New Roman" w:hAnsi="Times New Roman" w:cs="Times New Roman"/>
          <w:color w:val="000000"/>
          <w:sz w:val="24"/>
          <w:szCs w:val="24"/>
          <w:lang w:val="pt-BR"/>
        </w:rPr>
        <w:t>SiBBr</w:t>
      </w:r>
      <w:proofErr w:type="spellEnd"/>
      <w:r w:rsidRPr="00782F54">
        <w:rPr>
          <w:rFonts w:ascii="Times New Roman" w:eastAsia="Times New Roman" w:hAnsi="Times New Roman" w:cs="Times New Roman"/>
          <w:color w:val="000000"/>
          <w:sz w:val="24"/>
          <w:szCs w:val="24"/>
          <w:lang w:val="pt-BR"/>
        </w:rPr>
        <w:t>). Disponível em: &lt;</w:t>
      </w:r>
      <w:r>
        <w:fldChar w:fldCharType="begin"/>
      </w:r>
      <w:r w:rsidRPr="001A68AA">
        <w:rPr>
          <w:lang w:val="pt-BR"/>
          <w:rPrChange w:id="44" w:author="Pedro Simoes" w:date="2024-06-04T09:04:00Z" w16du:dateUtc="2024-06-04T12:04:00Z">
            <w:rPr/>
          </w:rPrChange>
        </w:rPr>
        <w:instrText>HYPERLINK "https://sibbr.gov.br/" \h</w:instrText>
      </w:r>
      <w:r>
        <w:fldChar w:fldCharType="separate"/>
      </w:r>
      <w:r w:rsidRPr="00782F54">
        <w:rPr>
          <w:rFonts w:ascii="Times New Roman" w:eastAsia="Times New Roman" w:hAnsi="Times New Roman" w:cs="Times New Roman"/>
          <w:color w:val="0462C1"/>
          <w:sz w:val="24"/>
          <w:szCs w:val="24"/>
          <w:u w:val="single"/>
          <w:lang w:val="pt-BR"/>
        </w:rPr>
        <w:t>https://SiBBr.gov.br/</w:t>
      </w:r>
      <w:r>
        <w:rPr>
          <w:rFonts w:ascii="Times New Roman" w:eastAsia="Times New Roman" w:hAnsi="Times New Roman" w:cs="Times New Roman"/>
          <w:color w:val="0462C1"/>
          <w:sz w:val="24"/>
          <w:szCs w:val="24"/>
          <w:u w:val="single"/>
          <w:lang w:val="pt-BR"/>
        </w:rPr>
        <w:fldChar w:fldCharType="end"/>
      </w:r>
      <w:r w:rsidRPr="00782F54">
        <w:rPr>
          <w:rFonts w:ascii="Times New Roman" w:eastAsia="Times New Roman" w:hAnsi="Times New Roman" w:cs="Times New Roman"/>
          <w:color w:val="000000"/>
          <w:sz w:val="24"/>
          <w:szCs w:val="24"/>
          <w:lang w:val="pt-BR"/>
        </w:rPr>
        <w:t xml:space="preserve">&gt;. </w:t>
      </w:r>
      <w:r w:rsidRPr="003E2B79">
        <w:rPr>
          <w:rFonts w:ascii="Times New Roman" w:eastAsia="Times New Roman" w:hAnsi="Times New Roman" w:cs="Times New Roman"/>
          <w:color w:val="000000"/>
          <w:sz w:val="24"/>
          <w:szCs w:val="24"/>
          <w:lang w:val="pt-BR"/>
        </w:rPr>
        <w:t xml:space="preserve">Acessado em 03 de </w:t>
      </w:r>
      <w:proofErr w:type="gramStart"/>
      <w:r w:rsidRPr="003E2B79">
        <w:rPr>
          <w:rFonts w:ascii="Times New Roman" w:eastAsia="Times New Roman" w:hAnsi="Times New Roman" w:cs="Times New Roman"/>
          <w:color w:val="000000"/>
          <w:sz w:val="24"/>
          <w:szCs w:val="24"/>
          <w:lang w:val="pt-BR"/>
        </w:rPr>
        <w:t>Julho</w:t>
      </w:r>
      <w:proofErr w:type="gramEnd"/>
      <w:r w:rsidRPr="003E2B79">
        <w:rPr>
          <w:rFonts w:ascii="Times New Roman" w:eastAsia="Times New Roman" w:hAnsi="Times New Roman" w:cs="Times New Roman"/>
          <w:color w:val="000000"/>
          <w:sz w:val="24"/>
          <w:szCs w:val="24"/>
          <w:lang w:val="pt-BR"/>
        </w:rPr>
        <w:t xml:space="preserve"> de 2023</w:t>
      </w:r>
    </w:p>
    <w:p w14:paraId="29158893" w14:textId="77777777" w:rsidR="00A16414" w:rsidRPr="003E2B79" w:rsidRDefault="00A16414">
      <w:pPr>
        <w:pBdr>
          <w:top w:val="nil"/>
          <w:left w:val="nil"/>
          <w:bottom w:val="nil"/>
          <w:right w:val="nil"/>
          <w:between w:val="nil"/>
        </w:pBdr>
        <w:spacing w:before="11"/>
        <w:rPr>
          <w:rFonts w:ascii="Times New Roman" w:eastAsia="Times New Roman" w:hAnsi="Times New Roman" w:cs="Times New Roman"/>
          <w:color w:val="000000"/>
          <w:sz w:val="24"/>
          <w:szCs w:val="24"/>
          <w:lang w:val="pt-BR"/>
        </w:rPr>
      </w:pPr>
    </w:p>
    <w:p w14:paraId="3A253204" w14:textId="24FB5CBB" w:rsidR="00A16414" w:rsidRPr="000D7723" w:rsidRDefault="00451540">
      <w:pPr>
        <w:pBdr>
          <w:top w:val="nil"/>
          <w:left w:val="nil"/>
          <w:bottom w:val="nil"/>
          <w:right w:val="nil"/>
          <w:between w:val="nil"/>
        </w:pBdr>
        <w:spacing w:before="92"/>
        <w:ind w:right="1033"/>
        <w:rPr>
          <w:rFonts w:ascii="Times New Roman" w:eastAsia="Times New Roman" w:hAnsi="Times New Roman" w:cs="Times New Roman"/>
          <w:color w:val="000000"/>
          <w:sz w:val="24"/>
          <w:szCs w:val="24"/>
          <w:lang w:val="pt-BR"/>
        </w:rPr>
      </w:pPr>
      <w:proofErr w:type="spellStart"/>
      <w:r>
        <w:rPr>
          <w:rFonts w:ascii="Times New Roman" w:eastAsia="Times New Roman" w:hAnsi="Times New Roman" w:cs="Times New Roman"/>
          <w:color w:val="000000"/>
          <w:sz w:val="24"/>
          <w:szCs w:val="24"/>
        </w:rPr>
        <w:t>Soberón</w:t>
      </w:r>
      <w:proofErr w:type="spellEnd"/>
      <w:r w:rsidR="00AF1AE6">
        <w:rPr>
          <w:rFonts w:ascii="Times New Roman" w:eastAsia="Times New Roman" w:hAnsi="Times New Roman" w:cs="Times New Roman"/>
          <w:color w:val="000000"/>
          <w:sz w:val="24"/>
          <w:szCs w:val="24"/>
        </w:rPr>
        <w:t xml:space="preserve"> J. </w:t>
      </w:r>
      <w:r w:rsidR="000D7723">
        <w:rPr>
          <w:rFonts w:ascii="Times New Roman" w:eastAsia="Times New Roman" w:hAnsi="Times New Roman" w:cs="Times New Roman"/>
          <w:color w:val="000000"/>
          <w:sz w:val="24"/>
          <w:szCs w:val="24"/>
        </w:rPr>
        <w:t xml:space="preserve">2007. </w:t>
      </w:r>
      <w:proofErr w:type="spellStart"/>
      <w:r w:rsidR="00AF1AE6">
        <w:rPr>
          <w:rFonts w:ascii="Times New Roman" w:eastAsia="Times New Roman" w:hAnsi="Times New Roman" w:cs="Times New Roman"/>
          <w:color w:val="000000"/>
          <w:sz w:val="24"/>
          <w:szCs w:val="24"/>
        </w:rPr>
        <w:t>Grinnellian</w:t>
      </w:r>
      <w:proofErr w:type="spellEnd"/>
      <w:r w:rsidR="00AF1AE6">
        <w:rPr>
          <w:rFonts w:ascii="Times New Roman" w:eastAsia="Times New Roman" w:hAnsi="Times New Roman" w:cs="Times New Roman"/>
          <w:color w:val="000000"/>
          <w:sz w:val="24"/>
          <w:szCs w:val="24"/>
        </w:rPr>
        <w:t xml:space="preserve"> and </w:t>
      </w:r>
      <w:proofErr w:type="spellStart"/>
      <w:r w:rsidR="00AF1AE6">
        <w:rPr>
          <w:rFonts w:ascii="Times New Roman" w:eastAsia="Times New Roman" w:hAnsi="Times New Roman" w:cs="Times New Roman"/>
          <w:color w:val="000000"/>
          <w:sz w:val="24"/>
          <w:szCs w:val="24"/>
        </w:rPr>
        <w:t>Eltonian</w:t>
      </w:r>
      <w:proofErr w:type="spellEnd"/>
      <w:r w:rsidR="00AF1AE6">
        <w:rPr>
          <w:rFonts w:ascii="Times New Roman" w:eastAsia="Times New Roman" w:hAnsi="Times New Roman" w:cs="Times New Roman"/>
          <w:color w:val="000000"/>
          <w:sz w:val="24"/>
          <w:szCs w:val="24"/>
        </w:rPr>
        <w:t xml:space="preserve"> niches and geographic distributions of species. </w:t>
      </w:r>
      <w:r w:rsidR="00AF1AE6" w:rsidRPr="000D7723">
        <w:rPr>
          <w:rFonts w:ascii="Times New Roman" w:eastAsia="Times New Roman" w:hAnsi="Times New Roman" w:cs="Times New Roman"/>
          <w:bCs/>
          <w:color w:val="000000"/>
          <w:sz w:val="24"/>
          <w:szCs w:val="24"/>
          <w:lang w:val="pt-BR"/>
        </w:rPr>
        <w:t xml:space="preserve">Ecology </w:t>
      </w:r>
      <w:proofErr w:type="spellStart"/>
      <w:r w:rsidR="00AF1AE6" w:rsidRPr="000D7723">
        <w:rPr>
          <w:rFonts w:ascii="Times New Roman" w:eastAsia="Times New Roman" w:hAnsi="Times New Roman" w:cs="Times New Roman"/>
          <w:bCs/>
          <w:color w:val="000000"/>
          <w:sz w:val="24"/>
          <w:szCs w:val="24"/>
          <w:lang w:val="pt-BR"/>
        </w:rPr>
        <w:t>Letters</w:t>
      </w:r>
      <w:proofErr w:type="spellEnd"/>
      <w:r w:rsidR="000D7723" w:rsidRPr="000D7723">
        <w:rPr>
          <w:rFonts w:ascii="Times New Roman" w:eastAsia="Times New Roman" w:hAnsi="Times New Roman" w:cs="Times New Roman"/>
          <w:color w:val="000000"/>
          <w:sz w:val="24"/>
          <w:szCs w:val="24"/>
          <w:lang w:val="pt-BR"/>
        </w:rPr>
        <w:t>.</w:t>
      </w:r>
      <w:r w:rsidR="00AF1AE6" w:rsidRPr="000D7723">
        <w:rPr>
          <w:rFonts w:ascii="Times New Roman" w:eastAsia="Times New Roman" w:hAnsi="Times New Roman" w:cs="Times New Roman"/>
          <w:color w:val="000000"/>
          <w:sz w:val="24"/>
          <w:szCs w:val="24"/>
          <w:lang w:val="pt-BR"/>
        </w:rPr>
        <w:t xml:space="preserve"> 10</w:t>
      </w:r>
      <w:r w:rsidR="000D7723" w:rsidRPr="000D7723">
        <w:rPr>
          <w:rFonts w:ascii="Times New Roman" w:eastAsia="Times New Roman" w:hAnsi="Times New Roman" w:cs="Times New Roman"/>
          <w:color w:val="000000"/>
          <w:sz w:val="24"/>
          <w:szCs w:val="24"/>
          <w:lang w:val="pt-BR"/>
        </w:rPr>
        <w:t>(</w:t>
      </w:r>
      <w:r w:rsidR="00AF1AE6" w:rsidRPr="000D7723">
        <w:rPr>
          <w:rFonts w:ascii="Times New Roman" w:eastAsia="Times New Roman" w:hAnsi="Times New Roman" w:cs="Times New Roman"/>
          <w:color w:val="000000"/>
          <w:sz w:val="24"/>
          <w:szCs w:val="24"/>
          <w:lang w:val="pt-BR"/>
        </w:rPr>
        <w:t>12</w:t>
      </w:r>
      <w:r w:rsidR="000D7723" w:rsidRPr="000D7723">
        <w:rPr>
          <w:rFonts w:ascii="Times New Roman" w:eastAsia="Times New Roman" w:hAnsi="Times New Roman" w:cs="Times New Roman"/>
          <w:color w:val="000000"/>
          <w:sz w:val="24"/>
          <w:szCs w:val="24"/>
          <w:lang w:val="pt-BR"/>
        </w:rPr>
        <w:t xml:space="preserve">): </w:t>
      </w:r>
      <w:r w:rsidR="00AF1AE6" w:rsidRPr="000D7723">
        <w:rPr>
          <w:rFonts w:ascii="Times New Roman" w:eastAsia="Times New Roman" w:hAnsi="Times New Roman" w:cs="Times New Roman"/>
          <w:color w:val="000000"/>
          <w:sz w:val="24"/>
          <w:szCs w:val="24"/>
          <w:lang w:val="pt-BR"/>
        </w:rPr>
        <w:t>1115</w:t>
      </w:r>
      <w:r w:rsidR="000D7723" w:rsidRPr="000D7723">
        <w:rPr>
          <w:rFonts w:ascii="Times New Roman" w:eastAsia="Times New Roman" w:hAnsi="Times New Roman" w:cs="Times New Roman"/>
          <w:color w:val="000000"/>
          <w:sz w:val="24"/>
          <w:szCs w:val="24"/>
          <w:lang w:val="pt-BR"/>
        </w:rPr>
        <w:t>–</w:t>
      </w:r>
      <w:r w:rsidR="00AF1AE6" w:rsidRPr="000D7723">
        <w:rPr>
          <w:rFonts w:ascii="Times New Roman" w:eastAsia="Times New Roman" w:hAnsi="Times New Roman" w:cs="Times New Roman"/>
          <w:color w:val="000000"/>
          <w:sz w:val="24"/>
          <w:szCs w:val="24"/>
          <w:lang w:val="pt-BR"/>
        </w:rPr>
        <w:t>1123</w:t>
      </w:r>
    </w:p>
    <w:p w14:paraId="3FFC8949" w14:textId="77777777" w:rsidR="00A16414" w:rsidRPr="000D7723" w:rsidRDefault="00A16414">
      <w:pPr>
        <w:pBdr>
          <w:top w:val="nil"/>
          <w:left w:val="nil"/>
          <w:bottom w:val="nil"/>
          <w:right w:val="nil"/>
          <w:between w:val="nil"/>
        </w:pBdr>
        <w:spacing w:before="1"/>
        <w:rPr>
          <w:rFonts w:ascii="Times New Roman" w:eastAsia="Times New Roman" w:hAnsi="Times New Roman" w:cs="Times New Roman"/>
          <w:color w:val="000000"/>
          <w:sz w:val="24"/>
          <w:szCs w:val="24"/>
          <w:lang w:val="pt-BR"/>
        </w:rPr>
      </w:pPr>
    </w:p>
    <w:p w14:paraId="562B9A72" w14:textId="5CD13551" w:rsidR="00A16414" w:rsidRDefault="00451540">
      <w:pPr>
        <w:pBdr>
          <w:top w:val="nil"/>
          <w:left w:val="nil"/>
          <w:bottom w:val="nil"/>
          <w:right w:val="nil"/>
          <w:between w:val="nil"/>
        </w:pBdr>
        <w:ind w:right="215"/>
        <w:rPr>
          <w:rFonts w:ascii="Times New Roman" w:eastAsia="Times New Roman" w:hAnsi="Times New Roman" w:cs="Times New Roman"/>
          <w:color w:val="000000"/>
          <w:sz w:val="24"/>
          <w:szCs w:val="24"/>
        </w:rPr>
      </w:pPr>
      <w:r w:rsidRPr="00451540">
        <w:rPr>
          <w:rFonts w:ascii="Times New Roman" w:eastAsia="Times New Roman" w:hAnsi="Times New Roman" w:cs="Times New Roman"/>
          <w:color w:val="000000"/>
          <w:sz w:val="24"/>
          <w:szCs w:val="24"/>
          <w:lang w:val="pt-BR"/>
        </w:rPr>
        <w:t>Sobral</w:t>
      </w:r>
      <w:r w:rsidR="00AF1AE6" w:rsidRPr="00451540">
        <w:rPr>
          <w:rFonts w:ascii="Times New Roman" w:eastAsia="Times New Roman" w:hAnsi="Times New Roman" w:cs="Times New Roman"/>
          <w:color w:val="000000"/>
          <w:sz w:val="24"/>
          <w:szCs w:val="24"/>
          <w:lang w:val="pt-BR"/>
        </w:rPr>
        <w:t>-</w:t>
      </w:r>
      <w:r w:rsidRPr="00451540">
        <w:rPr>
          <w:rFonts w:ascii="Times New Roman" w:eastAsia="Times New Roman" w:hAnsi="Times New Roman" w:cs="Times New Roman"/>
          <w:color w:val="000000"/>
          <w:sz w:val="24"/>
          <w:szCs w:val="24"/>
          <w:lang w:val="pt-BR"/>
        </w:rPr>
        <w:t>Souza</w:t>
      </w:r>
      <w:r w:rsidR="00AF1AE6" w:rsidRPr="00451540">
        <w:rPr>
          <w:rFonts w:ascii="Times New Roman" w:eastAsia="Times New Roman" w:hAnsi="Times New Roman" w:cs="Times New Roman"/>
          <w:color w:val="000000"/>
          <w:sz w:val="24"/>
          <w:szCs w:val="24"/>
          <w:lang w:val="pt-BR"/>
        </w:rPr>
        <w:t xml:space="preserve"> T</w:t>
      </w:r>
      <w:r w:rsidR="000D7723">
        <w:rPr>
          <w:rFonts w:ascii="Times New Roman" w:eastAsia="Times New Roman" w:hAnsi="Times New Roman" w:cs="Times New Roman"/>
          <w:color w:val="000000"/>
          <w:sz w:val="24"/>
          <w:szCs w:val="24"/>
          <w:lang w:val="pt-BR"/>
        </w:rPr>
        <w:t xml:space="preserve">, </w:t>
      </w:r>
      <w:proofErr w:type="spellStart"/>
      <w:r w:rsidR="000D7723">
        <w:rPr>
          <w:rFonts w:ascii="Times New Roman" w:eastAsia="Times New Roman" w:hAnsi="Times New Roman" w:cs="Times New Roman"/>
          <w:color w:val="000000"/>
          <w:sz w:val="24"/>
          <w:szCs w:val="24"/>
          <w:lang w:val="pt-BR"/>
        </w:rPr>
        <w:t>Vancine</w:t>
      </w:r>
      <w:proofErr w:type="spellEnd"/>
      <w:r w:rsidR="000D7723">
        <w:rPr>
          <w:rFonts w:ascii="Times New Roman" w:eastAsia="Times New Roman" w:hAnsi="Times New Roman" w:cs="Times New Roman"/>
          <w:color w:val="000000"/>
          <w:sz w:val="24"/>
          <w:szCs w:val="24"/>
          <w:lang w:val="pt-BR"/>
        </w:rPr>
        <w:t xml:space="preserve"> M, Ribeiro M, Lima-Ribeira M</w:t>
      </w:r>
      <w:r w:rsidR="00AF1AE6" w:rsidRPr="00451540">
        <w:rPr>
          <w:rFonts w:ascii="Times New Roman" w:eastAsia="Times New Roman" w:hAnsi="Times New Roman" w:cs="Times New Roman"/>
          <w:color w:val="000000"/>
          <w:sz w:val="24"/>
          <w:szCs w:val="24"/>
          <w:lang w:val="pt-BR"/>
        </w:rPr>
        <w:t xml:space="preserve">. </w:t>
      </w:r>
      <w:r w:rsidR="000D7723">
        <w:rPr>
          <w:rFonts w:ascii="Times New Roman" w:eastAsia="Times New Roman" w:hAnsi="Times New Roman" w:cs="Times New Roman"/>
          <w:color w:val="000000"/>
          <w:sz w:val="24"/>
          <w:szCs w:val="24"/>
          <w:lang w:val="pt-BR"/>
        </w:rPr>
        <w:t>2018</w:t>
      </w:r>
      <w:r w:rsidR="00AF1AE6" w:rsidRPr="00451540">
        <w:rPr>
          <w:rFonts w:ascii="Times New Roman" w:eastAsia="Times New Roman" w:hAnsi="Times New Roman" w:cs="Times New Roman"/>
          <w:color w:val="000000"/>
          <w:sz w:val="24"/>
          <w:szCs w:val="24"/>
          <w:lang w:val="pt-BR"/>
        </w:rPr>
        <w:t xml:space="preserve">. </w:t>
      </w:r>
      <w:r w:rsidR="00AF1AE6">
        <w:rPr>
          <w:rFonts w:ascii="Times New Roman" w:eastAsia="Times New Roman" w:hAnsi="Times New Roman" w:cs="Times New Roman"/>
          <w:color w:val="000000"/>
          <w:sz w:val="24"/>
          <w:szCs w:val="24"/>
        </w:rPr>
        <w:t xml:space="preserve">Efficiency of protected areas in Amazon and Atlantic Forest conservation: A </w:t>
      </w:r>
      <w:proofErr w:type="spellStart"/>
      <w:r w:rsidR="00AF1AE6">
        <w:rPr>
          <w:rFonts w:ascii="Times New Roman" w:eastAsia="Times New Roman" w:hAnsi="Times New Roman" w:cs="Times New Roman"/>
          <w:color w:val="000000"/>
          <w:sz w:val="24"/>
          <w:szCs w:val="24"/>
        </w:rPr>
        <w:t>spatio</w:t>
      </w:r>
      <w:proofErr w:type="spellEnd"/>
      <w:r w:rsidR="00AF1AE6">
        <w:rPr>
          <w:rFonts w:ascii="Times New Roman" w:eastAsia="Times New Roman" w:hAnsi="Times New Roman" w:cs="Times New Roman"/>
          <w:color w:val="000000"/>
          <w:sz w:val="24"/>
          <w:szCs w:val="24"/>
        </w:rPr>
        <w:t xml:space="preserve">-temporal view. </w:t>
      </w:r>
      <w:r w:rsidR="00AF1AE6" w:rsidRPr="000D7723">
        <w:rPr>
          <w:rFonts w:ascii="Times New Roman" w:eastAsia="Times New Roman" w:hAnsi="Times New Roman" w:cs="Times New Roman"/>
          <w:bCs/>
          <w:color w:val="000000"/>
          <w:sz w:val="24"/>
          <w:szCs w:val="24"/>
        </w:rPr>
        <w:t xml:space="preserve">Acta </w:t>
      </w:r>
      <w:proofErr w:type="spellStart"/>
      <w:r w:rsidR="00AF1AE6" w:rsidRPr="000D7723">
        <w:rPr>
          <w:rFonts w:ascii="Times New Roman" w:eastAsia="Times New Roman" w:hAnsi="Times New Roman" w:cs="Times New Roman"/>
          <w:bCs/>
          <w:color w:val="000000"/>
          <w:sz w:val="24"/>
          <w:szCs w:val="24"/>
        </w:rPr>
        <w:t>Oecologia</w:t>
      </w:r>
      <w:proofErr w:type="spellEnd"/>
      <w:r w:rsidR="000D7723">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87</w:t>
      </w:r>
      <w:r w:rsidR="000D7723">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1</w:t>
      </w:r>
      <w:r w:rsidR="000D7723">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7</w:t>
      </w:r>
    </w:p>
    <w:p w14:paraId="61D0FAF4" w14:textId="77777777" w:rsidR="00A16414" w:rsidRDefault="00A16414">
      <w:pPr>
        <w:pBdr>
          <w:top w:val="nil"/>
          <w:left w:val="nil"/>
          <w:bottom w:val="nil"/>
          <w:right w:val="nil"/>
          <w:between w:val="nil"/>
        </w:pBdr>
        <w:spacing w:before="11"/>
        <w:rPr>
          <w:rFonts w:ascii="Times New Roman" w:eastAsia="Times New Roman" w:hAnsi="Times New Roman" w:cs="Times New Roman"/>
          <w:color w:val="000000"/>
          <w:sz w:val="24"/>
          <w:szCs w:val="24"/>
        </w:rPr>
      </w:pPr>
    </w:p>
    <w:p w14:paraId="0F0EDF6C" w14:textId="11B945AC" w:rsidR="00A16414" w:rsidRPr="00782F54" w:rsidRDefault="00337A88" w:rsidP="00DA30CE">
      <w:pPr>
        <w:pBdr>
          <w:top w:val="nil"/>
          <w:left w:val="nil"/>
          <w:bottom w:val="nil"/>
          <w:right w:val="nil"/>
          <w:between w:val="nil"/>
        </w:pBdr>
        <w:rPr>
          <w:rFonts w:ascii="Times New Roman" w:eastAsia="Times New Roman" w:hAnsi="Times New Roman" w:cs="Times New Roman"/>
          <w:color w:val="000000"/>
          <w:sz w:val="24"/>
          <w:szCs w:val="24"/>
          <w:lang w:val="pt-BR"/>
        </w:rPr>
      </w:pPr>
      <w:proofErr w:type="spellStart"/>
      <w:r>
        <w:rPr>
          <w:rFonts w:ascii="Times New Roman" w:eastAsia="Times New Roman" w:hAnsi="Times New Roman" w:cs="Times New Roman"/>
          <w:color w:val="000000"/>
          <w:sz w:val="24"/>
          <w:szCs w:val="24"/>
        </w:rPr>
        <w:t>Solózarno</w:t>
      </w:r>
      <w:proofErr w:type="spellEnd"/>
      <w:r>
        <w:rPr>
          <w:rFonts w:ascii="Times New Roman" w:eastAsia="Times New Roman" w:hAnsi="Times New Roman" w:cs="Times New Roman"/>
          <w:color w:val="000000"/>
          <w:sz w:val="24"/>
          <w:szCs w:val="24"/>
        </w:rPr>
        <w:t xml:space="preserve"> A, </w:t>
      </w:r>
      <w:proofErr w:type="spellStart"/>
      <w:r>
        <w:rPr>
          <w:rFonts w:ascii="Times New Roman" w:eastAsia="Times New Roman" w:hAnsi="Times New Roman" w:cs="Times New Roman"/>
          <w:color w:val="000000"/>
          <w:sz w:val="24"/>
          <w:szCs w:val="24"/>
        </w:rPr>
        <w:t>Brasil</w:t>
      </w:r>
      <w:proofErr w:type="spellEnd"/>
      <w:r>
        <w:rPr>
          <w:rFonts w:ascii="Times New Roman" w:eastAsia="Times New Roman" w:hAnsi="Times New Roman" w:cs="Times New Roman"/>
          <w:color w:val="000000"/>
          <w:sz w:val="24"/>
          <w:szCs w:val="24"/>
        </w:rPr>
        <w:t xml:space="preserve"> LSCA, Oliveira R</w:t>
      </w:r>
      <w:r w:rsidR="00AF1AE6">
        <w:rPr>
          <w:rFonts w:ascii="Times New Roman" w:eastAsia="Times New Roman" w:hAnsi="Times New Roman" w:cs="Times New Roman"/>
          <w:color w:val="000000"/>
          <w:sz w:val="24"/>
          <w:szCs w:val="24"/>
        </w:rPr>
        <w:t xml:space="preserve">R: The Atlantic Forest Ecological History: From Pre-colonial Times to the Anthropocene. In: </w:t>
      </w:r>
      <w:r w:rsidR="00AE54F1">
        <w:rPr>
          <w:rFonts w:ascii="Times New Roman" w:eastAsia="Times New Roman" w:hAnsi="Times New Roman" w:cs="Times New Roman"/>
          <w:color w:val="000000"/>
          <w:sz w:val="24"/>
          <w:szCs w:val="24"/>
        </w:rPr>
        <w:t>Marques</w:t>
      </w:r>
      <w:r w:rsidR="00257EA7">
        <w:rPr>
          <w:rFonts w:ascii="Times New Roman" w:eastAsia="Times New Roman" w:hAnsi="Times New Roman" w:cs="Times New Roman"/>
          <w:color w:val="000000"/>
          <w:sz w:val="24"/>
          <w:szCs w:val="24"/>
        </w:rPr>
        <w:t xml:space="preserve"> M, Grelle CO</w:t>
      </w:r>
      <w:r w:rsidR="00AF1AE6">
        <w:rPr>
          <w:rFonts w:ascii="Times New Roman" w:eastAsia="Times New Roman" w:hAnsi="Times New Roman" w:cs="Times New Roman"/>
          <w:color w:val="000000"/>
          <w:sz w:val="24"/>
          <w:szCs w:val="24"/>
        </w:rPr>
        <w:t xml:space="preserve">. </w:t>
      </w:r>
      <w:r w:rsidR="00225A2B" w:rsidRPr="00337A88">
        <w:rPr>
          <w:rFonts w:ascii="Times New Roman" w:eastAsia="Times New Roman" w:hAnsi="Times New Roman" w:cs="Times New Roman"/>
          <w:bCs/>
          <w:color w:val="000000"/>
          <w:sz w:val="24"/>
          <w:szCs w:val="24"/>
        </w:rPr>
        <w:t xml:space="preserve">The Atlantic Forest: History, Biodiversity, Threats and Opportunities of the Mega-Diverse Forest. </w:t>
      </w:r>
      <w:proofErr w:type="spellStart"/>
      <w:r w:rsidR="00225A2B" w:rsidRPr="00337A88">
        <w:rPr>
          <w:rFonts w:ascii="Times New Roman" w:eastAsia="Times New Roman" w:hAnsi="Times New Roman" w:cs="Times New Roman"/>
          <w:bCs/>
          <w:color w:val="000000"/>
          <w:sz w:val="24"/>
          <w:szCs w:val="24"/>
          <w:lang w:val="pt-BR"/>
        </w:rPr>
        <w:t>Cham</w:t>
      </w:r>
      <w:proofErr w:type="spellEnd"/>
      <w:r w:rsidR="00225A2B" w:rsidRPr="00337A88">
        <w:rPr>
          <w:rFonts w:ascii="Times New Roman" w:eastAsia="Times New Roman" w:hAnsi="Times New Roman" w:cs="Times New Roman"/>
          <w:bCs/>
          <w:color w:val="000000"/>
          <w:sz w:val="24"/>
          <w:szCs w:val="24"/>
          <w:lang w:val="pt-BR"/>
        </w:rPr>
        <w:t>: Springer. 2021</w:t>
      </w:r>
      <w:r w:rsidR="00AF1AE6" w:rsidRPr="0044222F">
        <w:rPr>
          <w:rFonts w:ascii="Times New Roman" w:eastAsia="Times New Roman" w:hAnsi="Times New Roman" w:cs="Times New Roman"/>
          <w:color w:val="000000"/>
          <w:sz w:val="24"/>
          <w:szCs w:val="24"/>
          <w:lang w:val="pt-BR"/>
        </w:rPr>
        <w:t>. p.2</w:t>
      </w:r>
      <w:r>
        <w:rPr>
          <w:rFonts w:ascii="Times New Roman" w:eastAsia="Times New Roman" w:hAnsi="Times New Roman" w:cs="Times New Roman"/>
          <w:color w:val="000000"/>
          <w:sz w:val="24"/>
          <w:szCs w:val="24"/>
          <w:lang w:val="pt-BR"/>
        </w:rPr>
        <w:t>5–44</w:t>
      </w:r>
    </w:p>
    <w:p w14:paraId="489DEB68" w14:textId="77777777" w:rsidR="00A16414" w:rsidRPr="00782F54" w:rsidRDefault="00A16414">
      <w:pPr>
        <w:pBdr>
          <w:top w:val="nil"/>
          <w:left w:val="nil"/>
          <w:bottom w:val="nil"/>
          <w:right w:val="nil"/>
          <w:between w:val="nil"/>
        </w:pBdr>
        <w:rPr>
          <w:rFonts w:ascii="Times New Roman" w:eastAsia="Times New Roman" w:hAnsi="Times New Roman" w:cs="Times New Roman"/>
          <w:color w:val="000000"/>
          <w:sz w:val="24"/>
          <w:szCs w:val="24"/>
          <w:lang w:val="pt-BR"/>
        </w:rPr>
      </w:pPr>
    </w:p>
    <w:p w14:paraId="6D5CBEF5" w14:textId="77777777" w:rsidR="00A16414" w:rsidRPr="00782F54" w:rsidRDefault="00AF1AE6">
      <w:pPr>
        <w:pBdr>
          <w:top w:val="nil"/>
          <w:left w:val="nil"/>
          <w:bottom w:val="nil"/>
          <w:right w:val="nil"/>
          <w:between w:val="nil"/>
        </w:pBdr>
        <w:ind w:right="200"/>
        <w:rPr>
          <w:rFonts w:ascii="Times New Roman" w:eastAsia="Times New Roman" w:hAnsi="Times New Roman" w:cs="Times New Roman"/>
          <w:color w:val="000000"/>
          <w:sz w:val="24"/>
          <w:szCs w:val="24"/>
          <w:lang w:val="pt-BR"/>
        </w:rPr>
      </w:pPr>
      <w:proofErr w:type="spellStart"/>
      <w:r w:rsidRPr="00782F54">
        <w:rPr>
          <w:rFonts w:ascii="Times New Roman" w:eastAsia="Times New Roman" w:hAnsi="Times New Roman" w:cs="Times New Roman"/>
          <w:color w:val="000000"/>
          <w:sz w:val="24"/>
          <w:szCs w:val="24"/>
          <w:lang w:val="pt-BR"/>
        </w:rPr>
        <w:t>SpeciesLink</w:t>
      </w:r>
      <w:proofErr w:type="spellEnd"/>
      <w:r w:rsidRPr="00782F54">
        <w:rPr>
          <w:rFonts w:ascii="Times New Roman" w:eastAsia="Times New Roman" w:hAnsi="Times New Roman" w:cs="Times New Roman"/>
          <w:color w:val="000000"/>
          <w:sz w:val="24"/>
          <w:szCs w:val="24"/>
          <w:lang w:val="pt-BR"/>
        </w:rPr>
        <w:t xml:space="preserve">. Disponível em: &lt; </w:t>
      </w:r>
      <w:r>
        <w:fldChar w:fldCharType="begin"/>
      </w:r>
      <w:r w:rsidRPr="001A68AA">
        <w:rPr>
          <w:lang w:val="pt-BR"/>
          <w:rPrChange w:id="45" w:author="Pedro Simoes" w:date="2024-06-04T09:04:00Z" w16du:dateUtc="2024-06-04T12:04:00Z">
            <w:rPr/>
          </w:rPrChange>
        </w:rPr>
        <w:instrText>HYPERLINK "https://specieslink.net/" \h</w:instrText>
      </w:r>
      <w:r>
        <w:fldChar w:fldCharType="separate"/>
      </w:r>
      <w:r w:rsidRPr="00782F54">
        <w:rPr>
          <w:rFonts w:ascii="Times New Roman" w:eastAsia="Times New Roman" w:hAnsi="Times New Roman" w:cs="Times New Roman"/>
          <w:color w:val="0462C1"/>
          <w:sz w:val="24"/>
          <w:szCs w:val="24"/>
          <w:u w:val="single"/>
          <w:lang w:val="pt-BR"/>
        </w:rPr>
        <w:t>https://specieslink.net/</w:t>
      </w:r>
      <w:r>
        <w:rPr>
          <w:rFonts w:ascii="Times New Roman" w:eastAsia="Times New Roman" w:hAnsi="Times New Roman" w:cs="Times New Roman"/>
          <w:color w:val="0462C1"/>
          <w:sz w:val="24"/>
          <w:szCs w:val="24"/>
          <w:u w:val="single"/>
          <w:lang w:val="pt-BR"/>
        </w:rPr>
        <w:fldChar w:fldCharType="end"/>
      </w:r>
      <w:r w:rsidRPr="00782F54">
        <w:rPr>
          <w:rFonts w:ascii="Times New Roman" w:eastAsia="Times New Roman" w:hAnsi="Times New Roman" w:cs="Times New Roman"/>
          <w:color w:val="000000"/>
          <w:sz w:val="24"/>
          <w:szCs w:val="24"/>
          <w:lang w:val="pt-BR"/>
        </w:rPr>
        <w:t xml:space="preserve">&gt;. Acessado em 03 de </w:t>
      </w:r>
      <w:proofErr w:type="gramStart"/>
      <w:r w:rsidRPr="00782F54">
        <w:rPr>
          <w:rFonts w:ascii="Times New Roman" w:eastAsia="Times New Roman" w:hAnsi="Times New Roman" w:cs="Times New Roman"/>
          <w:color w:val="000000"/>
          <w:sz w:val="24"/>
          <w:szCs w:val="24"/>
          <w:lang w:val="pt-BR"/>
        </w:rPr>
        <w:t>Julho</w:t>
      </w:r>
      <w:proofErr w:type="gramEnd"/>
      <w:r w:rsidRPr="00782F54">
        <w:rPr>
          <w:rFonts w:ascii="Times New Roman" w:eastAsia="Times New Roman" w:hAnsi="Times New Roman" w:cs="Times New Roman"/>
          <w:color w:val="000000"/>
          <w:sz w:val="24"/>
          <w:szCs w:val="24"/>
          <w:lang w:val="pt-BR"/>
        </w:rPr>
        <w:t xml:space="preserve"> de 2023</w:t>
      </w:r>
    </w:p>
    <w:p w14:paraId="1A16B677" w14:textId="77777777" w:rsidR="00A16414" w:rsidRPr="00782F54" w:rsidRDefault="00A16414">
      <w:pPr>
        <w:pBdr>
          <w:top w:val="nil"/>
          <w:left w:val="nil"/>
          <w:bottom w:val="nil"/>
          <w:right w:val="nil"/>
          <w:between w:val="nil"/>
        </w:pBdr>
        <w:rPr>
          <w:rFonts w:ascii="Times New Roman" w:eastAsia="Times New Roman" w:hAnsi="Times New Roman" w:cs="Times New Roman"/>
          <w:color w:val="000000"/>
          <w:sz w:val="24"/>
          <w:szCs w:val="24"/>
          <w:lang w:val="pt-BR"/>
        </w:rPr>
      </w:pPr>
    </w:p>
    <w:p w14:paraId="7462B7A3" w14:textId="77777777" w:rsidR="00A16414" w:rsidRDefault="00AF1AE6">
      <w:pPr>
        <w:pBdr>
          <w:top w:val="nil"/>
          <w:left w:val="nil"/>
          <w:bottom w:val="nil"/>
          <w:right w:val="nil"/>
          <w:between w:val="nil"/>
        </w:pBdr>
        <w:rPr>
          <w:rFonts w:ascii="Times New Roman" w:eastAsia="Times New Roman" w:hAnsi="Times New Roman" w:cs="Times New Roman"/>
          <w:color w:val="000000"/>
          <w:sz w:val="24"/>
          <w:szCs w:val="24"/>
        </w:rPr>
      </w:pPr>
      <w:r w:rsidRPr="003E2B79">
        <w:rPr>
          <w:rFonts w:ascii="Times New Roman" w:eastAsia="Times New Roman" w:hAnsi="Times New Roman" w:cs="Times New Roman"/>
          <w:color w:val="000000"/>
          <w:sz w:val="24"/>
          <w:szCs w:val="24"/>
          <w:lang w:val="pt-BR"/>
        </w:rPr>
        <w:t xml:space="preserve">STRASSBURG, B. B. N. et al. </w:t>
      </w:r>
      <w:r>
        <w:rPr>
          <w:rFonts w:ascii="Times New Roman" w:eastAsia="Times New Roman" w:hAnsi="Times New Roman" w:cs="Times New Roman"/>
          <w:color w:val="000000"/>
          <w:sz w:val="24"/>
          <w:szCs w:val="24"/>
        </w:rPr>
        <w:t xml:space="preserve">Global priority areas for ecosystem restoration. </w:t>
      </w:r>
      <w:r>
        <w:rPr>
          <w:rFonts w:ascii="Times New Roman" w:eastAsia="Times New Roman" w:hAnsi="Times New Roman" w:cs="Times New Roman"/>
          <w:b/>
          <w:color w:val="000000"/>
          <w:sz w:val="24"/>
          <w:szCs w:val="24"/>
        </w:rPr>
        <w:t>Nature</w:t>
      </w:r>
      <w:r>
        <w:rPr>
          <w:rFonts w:ascii="Times New Roman" w:eastAsia="Times New Roman" w:hAnsi="Times New Roman" w:cs="Times New Roman"/>
          <w:color w:val="000000"/>
          <w:sz w:val="24"/>
          <w:szCs w:val="24"/>
        </w:rPr>
        <w:t>, v.586, p.724-729, 2020</w:t>
      </w:r>
    </w:p>
    <w:p w14:paraId="0A2BE234" w14:textId="77777777" w:rsidR="00A16414" w:rsidRDefault="00A16414">
      <w:pPr>
        <w:pBdr>
          <w:top w:val="nil"/>
          <w:left w:val="nil"/>
          <w:bottom w:val="nil"/>
          <w:right w:val="nil"/>
          <w:between w:val="nil"/>
        </w:pBdr>
        <w:spacing w:before="11"/>
        <w:rPr>
          <w:rFonts w:ascii="Times New Roman" w:eastAsia="Times New Roman" w:hAnsi="Times New Roman" w:cs="Times New Roman"/>
          <w:color w:val="000000"/>
          <w:sz w:val="24"/>
          <w:szCs w:val="24"/>
        </w:rPr>
      </w:pPr>
    </w:p>
    <w:p w14:paraId="50918D47" w14:textId="1219A0CB" w:rsidR="00A16414" w:rsidRDefault="00031DE8">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Svenning J</w:t>
      </w:r>
      <w:r w:rsidR="00AF1AE6">
        <w:rPr>
          <w:rFonts w:ascii="Times New Roman" w:eastAsia="Times New Roman" w:hAnsi="Times New Roman" w:cs="Times New Roman"/>
          <w:color w:val="000000"/>
          <w:sz w:val="24"/>
          <w:szCs w:val="24"/>
        </w:rPr>
        <w:t xml:space="preserve">C et al. </w:t>
      </w:r>
      <w:r>
        <w:rPr>
          <w:rFonts w:ascii="Times New Roman" w:eastAsia="Times New Roman" w:hAnsi="Times New Roman" w:cs="Times New Roman"/>
          <w:color w:val="000000"/>
          <w:sz w:val="24"/>
          <w:szCs w:val="24"/>
        </w:rPr>
        <w:t xml:space="preserve">2011. </w:t>
      </w:r>
      <w:r w:rsidR="00AF1AE6">
        <w:rPr>
          <w:rFonts w:ascii="Times New Roman" w:eastAsia="Times New Roman" w:hAnsi="Times New Roman" w:cs="Times New Roman"/>
          <w:color w:val="000000"/>
          <w:sz w:val="24"/>
          <w:szCs w:val="24"/>
        </w:rPr>
        <w:t xml:space="preserve">Applications of species distribution modeling to paleobiology. </w:t>
      </w:r>
      <w:r w:rsidR="00AF1AE6" w:rsidRPr="00031DE8">
        <w:rPr>
          <w:rFonts w:ascii="Times New Roman" w:eastAsia="Times New Roman" w:hAnsi="Times New Roman" w:cs="Times New Roman"/>
          <w:bCs/>
          <w:color w:val="000000"/>
          <w:sz w:val="24"/>
          <w:szCs w:val="24"/>
        </w:rPr>
        <w:t>Quaternary Science Reviews</w:t>
      </w:r>
      <w:r>
        <w:rPr>
          <w:rFonts w:ascii="Times New Roman" w:eastAsia="Times New Roman" w:hAnsi="Times New Roman" w:cs="Times New Roman"/>
          <w:bCs/>
          <w:color w:val="000000"/>
          <w:sz w:val="24"/>
          <w:szCs w:val="24"/>
        </w:rPr>
        <w:t>.</w:t>
      </w:r>
      <w:r w:rsidR="00AF1AE6">
        <w:rPr>
          <w:rFonts w:ascii="Times New Roman" w:eastAsia="Times New Roman" w:hAnsi="Times New Roman" w:cs="Times New Roman"/>
          <w:color w:val="000000"/>
          <w:sz w:val="24"/>
          <w:szCs w:val="24"/>
        </w:rPr>
        <w:t xml:space="preserve"> 30</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21-22</w:t>
      </w:r>
      <w:r>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2930</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2947</w:t>
      </w:r>
    </w:p>
    <w:p w14:paraId="7AE5B2F5" w14:textId="77777777" w:rsidR="00A16414" w:rsidRDefault="00A16414">
      <w:pPr>
        <w:rPr>
          <w:rFonts w:ascii="Times New Roman" w:eastAsia="Times New Roman" w:hAnsi="Times New Roman" w:cs="Times New Roman"/>
          <w:b/>
          <w:sz w:val="24"/>
          <w:szCs w:val="24"/>
        </w:rPr>
      </w:pPr>
    </w:p>
    <w:p w14:paraId="590F5CDC" w14:textId="66DAB6EB" w:rsidR="00A16414" w:rsidRDefault="00BF50A7">
      <w:pPr>
        <w:pBdr>
          <w:top w:val="nil"/>
          <w:left w:val="nil"/>
          <w:bottom w:val="nil"/>
          <w:right w:val="nil"/>
          <w:between w:val="nil"/>
        </w:pBdr>
        <w:spacing w:before="93"/>
        <w:ind w:right="34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Tabarelli</w:t>
      </w:r>
      <w:proofErr w:type="spellEnd"/>
      <w:r w:rsidR="00AF1AE6">
        <w:rPr>
          <w:rFonts w:ascii="Times New Roman" w:eastAsia="Times New Roman" w:hAnsi="Times New Roman" w:cs="Times New Roman"/>
          <w:color w:val="000000"/>
          <w:sz w:val="24"/>
          <w:szCs w:val="24"/>
        </w:rPr>
        <w:t xml:space="preserve"> M</w:t>
      </w:r>
      <w:r>
        <w:rPr>
          <w:rFonts w:ascii="Times New Roman" w:eastAsia="Times New Roman" w:hAnsi="Times New Roman" w:cs="Times New Roman"/>
          <w:color w:val="000000"/>
          <w:sz w:val="24"/>
          <w:szCs w:val="24"/>
        </w:rPr>
        <w:t xml:space="preserve">, Pinto L, Silva J, Hirota M, </w:t>
      </w:r>
      <w:proofErr w:type="spellStart"/>
      <w:r>
        <w:rPr>
          <w:rFonts w:ascii="Times New Roman" w:eastAsia="Times New Roman" w:hAnsi="Times New Roman" w:cs="Times New Roman"/>
          <w:color w:val="000000"/>
          <w:sz w:val="24"/>
          <w:szCs w:val="24"/>
        </w:rPr>
        <w:t>Bedê</w:t>
      </w:r>
      <w:proofErr w:type="spellEnd"/>
      <w:r>
        <w:rPr>
          <w:rFonts w:ascii="Times New Roman" w:eastAsia="Times New Roman" w:hAnsi="Times New Roman" w:cs="Times New Roman"/>
          <w:color w:val="000000"/>
          <w:sz w:val="24"/>
          <w:szCs w:val="24"/>
        </w:rPr>
        <w:t xml:space="preserve"> L</w:t>
      </w:r>
      <w:r w:rsidR="00AF1AE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2005</w:t>
      </w:r>
      <w:r w:rsidR="00AF1AE6">
        <w:rPr>
          <w:rFonts w:ascii="Times New Roman" w:eastAsia="Times New Roman" w:hAnsi="Times New Roman" w:cs="Times New Roman"/>
          <w:color w:val="000000"/>
          <w:sz w:val="24"/>
          <w:szCs w:val="24"/>
        </w:rPr>
        <w:t xml:space="preserve">. Challenges and Opportunities for Biodiversity Conservation in the Brazilian Atlantic Forest. </w:t>
      </w:r>
      <w:r w:rsidR="00AF1AE6" w:rsidRPr="00BF50A7">
        <w:rPr>
          <w:rFonts w:ascii="Times New Roman" w:eastAsia="Times New Roman" w:hAnsi="Times New Roman" w:cs="Times New Roman"/>
          <w:bCs/>
          <w:color w:val="000000"/>
          <w:sz w:val="24"/>
          <w:szCs w:val="24"/>
        </w:rPr>
        <w:t>Conservation Biology</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19</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695</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700</w:t>
      </w:r>
    </w:p>
    <w:p w14:paraId="3D6A4781" w14:textId="77777777" w:rsidR="00A16414" w:rsidRDefault="00A16414">
      <w:pPr>
        <w:pBdr>
          <w:top w:val="nil"/>
          <w:left w:val="nil"/>
          <w:bottom w:val="nil"/>
          <w:right w:val="nil"/>
          <w:between w:val="nil"/>
        </w:pBdr>
        <w:spacing w:before="11"/>
        <w:rPr>
          <w:rFonts w:ascii="Times New Roman" w:eastAsia="Times New Roman" w:hAnsi="Times New Roman" w:cs="Times New Roman"/>
          <w:color w:val="000000"/>
          <w:sz w:val="24"/>
          <w:szCs w:val="24"/>
        </w:rPr>
      </w:pPr>
    </w:p>
    <w:p w14:paraId="3145E2B3" w14:textId="31EE898D" w:rsidR="00A16414" w:rsidRDefault="00BF50A7">
      <w:pPr>
        <w:pBdr>
          <w:top w:val="nil"/>
          <w:left w:val="nil"/>
          <w:bottom w:val="nil"/>
          <w:right w:val="nil"/>
          <w:between w:val="nil"/>
        </w:pBdr>
        <w:ind w:right="450"/>
        <w:jc w:val="both"/>
        <w:rPr>
          <w:rFonts w:ascii="Times New Roman" w:eastAsia="Times New Roman" w:hAnsi="Times New Roman" w:cs="Times New Roman"/>
          <w:color w:val="000000"/>
          <w:sz w:val="24"/>
          <w:szCs w:val="24"/>
        </w:rPr>
      </w:pPr>
      <w:proofErr w:type="spellStart"/>
      <w:r w:rsidRPr="00DC04BA">
        <w:rPr>
          <w:rFonts w:ascii="Times New Roman" w:eastAsia="Times New Roman" w:hAnsi="Times New Roman" w:cs="Times New Roman"/>
          <w:color w:val="000000"/>
          <w:sz w:val="24"/>
          <w:szCs w:val="24"/>
        </w:rPr>
        <w:t>Tabarelli</w:t>
      </w:r>
      <w:proofErr w:type="spellEnd"/>
      <w:r w:rsidR="00AF1AE6" w:rsidRPr="00DC04BA">
        <w:rPr>
          <w:rFonts w:ascii="Times New Roman" w:eastAsia="Times New Roman" w:hAnsi="Times New Roman" w:cs="Times New Roman"/>
          <w:color w:val="000000"/>
          <w:sz w:val="24"/>
          <w:szCs w:val="24"/>
        </w:rPr>
        <w:t xml:space="preserve"> M</w:t>
      </w:r>
      <w:r w:rsidRPr="00DC04BA">
        <w:rPr>
          <w:rFonts w:ascii="Times New Roman" w:eastAsia="Times New Roman" w:hAnsi="Times New Roman" w:cs="Times New Roman"/>
          <w:color w:val="000000"/>
          <w:sz w:val="24"/>
          <w:szCs w:val="24"/>
        </w:rPr>
        <w:t>, Aguiar A, Ribeiro M, Metzger J, Peres C</w:t>
      </w:r>
      <w:r w:rsidR="00AF1AE6" w:rsidRPr="00DC04BA">
        <w:rPr>
          <w:rFonts w:ascii="Times New Roman" w:eastAsia="Times New Roman" w:hAnsi="Times New Roman" w:cs="Times New Roman"/>
          <w:color w:val="000000"/>
          <w:sz w:val="24"/>
          <w:szCs w:val="24"/>
        </w:rPr>
        <w:t xml:space="preserve">. </w:t>
      </w:r>
      <w:r w:rsidRPr="00DC04BA">
        <w:rPr>
          <w:rFonts w:ascii="Times New Roman" w:eastAsia="Times New Roman" w:hAnsi="Times New Roman" w:cs="Times New Roman"/>
          <w:color w:val="000000"/>
          <w:sz w:val="24"/>
          <w:szCs w:val="24"/>
        </w:rPr>
        <w:t>2010</w:t>
      </w:r>
      <w:r w:rsidR="00AF1AE6" w:rsidRPr="00DC04BA">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 xml:space="preserve">Prospects for biodiversity conservation in the Atlantic Forest: Lessons from aging human-modified landscapes. </w:t>
      </w:r>
      <w:r w:rsidR="00AF1AE6" w:rsidRPr="00BF50A7">
        <w:rPr>
          <w:rFonts w:ascii="Times New Roman" w:eastAsia="Times New Roman" w:hAnsi="Times New Roman" w:cs="Times New Roman"/>
          <w:bCs/>
          <w:color w:val="000000"/>
          <w:sz w:val="24"/>
          <w:szCs w:val="24"/>
        </w:rPr>
        <w:t>Biological Conservation</w:t>
      </w:r>
      <w:r>
        <w:rPr>
          <w:rFonts w:ascii="Times New Roman" w:eastAsia="Times New Roman" w:hAnsi="Times New Roman" w:cs="Times New Roman"/>
          <w:bCs/>
          <w:color w:val="000000"/>
          <w:sz w:val="24"/>
          <w:szCs w:val="24"/>
        </w:rPr>
        <w:t>.</w:t>
      </w:r>
      <w:r w:rsidR="00AF1AE6" w:rsidRPr="00BF50A7">
        <w:rPr>
          <w:rFonts w:ascii="Times New Roman" w:eastAsia="Times New Roman" w:hAnsi="Times New Roman" w:cs="Times New Roman"/>
          <w:bCs/>
          <w:color w:val="000000"/>
          <w:sz w:val="24"/>
          <w:szCs w:val="24"/>
        </w:rPr>
        <w:t xml:space="preserve"> </w:t>
      </w:r>
      <w:r w:rsidR="00AF1AE6">
        <w:rPr>
          <w:rFonts w:ascii="Times New Roman" w:eastAsia="Times New Roman" w:hAnsi="Times New Roman" w:cs="Times New Roman"/>
          <w:color w:val="000000"/>
          <w:sz w:val="24"/>
          <w:szCs w:val="24"/>
        </w:rPr>
        <w:t>143</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2328</w:t>
      </w:r>
      <w:r>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2340</w:t>
      </w:r>
    </w:p>
    <w:p w14:paraId="6116C7C4" w14:textId="77777777" w:rsidR="00A16414" w:rsidRDefault="00A16414">
      <w:pPr>
        <w:pBdr>
          <w:top w:val="nil"/>
          <w:left w:val="nil"/>
          <w:bottom w:val="nil"/>
          <w:right w:val="nil"/>
          <w:between w:val="nil"/>
        </w:pBdr>
        <w:spacing w:before="1"/>
        <w:rPr>
          <w:rFonts w:ascii="Times New Roman" w:eastAsia="Times New Roman" w:hAnsi="Times New Roman" w:cs="Times New Roman"/>
          <w:color w:val="000000"/>
          <w:sz w:val="24"/>
          <w:szCs w:val="24"/>
        </w:rPr>
      </w:pPr>
    </w:p>
    <w:p w14:paraId="41FA82C5" w14:textId="750D7896" w:rsidR="00A16414" w:rsidRPr="009D3FA0" w:rsidRDefault="00BF50A7">
      <w:pPr>
        <w:pBdr>
          <w:top w:val="nil"/>
          <w:left w:val="nil"/>
          <w:bottom w:val="nil"/>
          <w:right w:val="nil"/>
          <w:between w:val="nil"/>
        </w:pBdr>
        <w:ind w:right="200"/>
        <w:rPr>
          <w:rFonts w:ascii="Times New Roman" w:eastAsia="Times New Roman" w:hAnsi="Times New Roman" w:cs="Times New Roman"/>
          <w:color w:val="000000"/>
          <w:sz w:val="24"/>
          <w:szCs w:val="24"/>
          <w:lang w:val="pt-BR"/>
        </w:rPr>
      </w:pPr>
      <w:proofErr w:type="spellStart"/>
      <w:r w:rsidRPr="00EB11ED">
        <w:rPr>
          <w:rFonts w:ascii="Times New Roman" w:eastAsia="Times New Roman" w:hAnsi="Times New Roman" w:cs="Times New Roman"/>
          <w:color w:val="000000"/>
          <w:sz w:val="24"/>
          <w:szCs w:val="24"/>
        </w:rPr>
        <w:t>Tabarelli</w:t>
      </w:r>
      <w:proofErr w:type="spellEnd"/>
      <w:r w:rsidR="00AF1AE6" w:rsidRPr="00EB11ED">
        <w:rPr>
          <w:rFonts w:ascii="Times New Roman" w:eastAsia="Times New Roman" w:hAnsi="Times New Roman" w:cs="Times New Roman"/>
          <w:color w:val="000000"/>
          <w:sz w:val="24"/>
          <w:szCs w:val="24"/>
        </w:rPr>
        <w:t xml:space="preserve"> M</w:t>
      </w:r>
      <w:r w:rsidR="00514C70" w:rsidRPr="00EB11ED">
        <w:rPr>
          <w:rFonts w:ascii="Times New Roman" w:eastAsia="Times New Roman" w:hAnsi="Times New Roman" w:cs="Times New Roman"/>
          <w:color w:val="000000"/>
          <w:sz w:val="24"/>
          <w:szCs w:val="24"/>
        </w:rPr>
        <w:t>, Cardoso SJ, Gascon C</w:t>
      </w:r>
      <w:r w:rsidR="00AF1AE6" w:rsidRPr="00EB11ED">
        <w:rPr>
          <w:rFonts w:ascii="Times New Roman" w:eastAsia="Times New Roman" w:hAnsi="Times New Roman" w:cs="Times New Roman"/>
          <w:color w:val="000000"/>
          <w:sz w:val="24"/>
          <w:szCs w:val="24"/>
        </w:rPr>
        <w:t xml:space="preserve">. </w:t>
      </w:r>
      <w:r w:rsidR="00514C70" w:rsidRPr="00EB11ED">
        <w:rPr>
          <w:rFonts w:ascii="Times New Roman" w:eastAsia="Times New Roman" w:hAnsi="Times New Roman" w:cs="Times New Roman"/>
          <w:color w:val="000000"/>
          <w:sz w:val="24"/>
          <w:szCs w:val="24"/>
        </w:rPr>
        <w:t>2004</w:t>
      </w:r>
      <w:r w:rsidR="00AF1AE6" w:rsidRPr="00EB11ED">
        <w:rPr>
          <w:rFonts w:ascii="Times New Roman" w:eastAsia="Times New Roman" w:hAnsi="Times New Roman" w:cs="Times New Roman"/>
          <w:color w:val="000000"/>
          <w:sz w:val="24"/>
          <w:szCs w:val="24"/>
        </w:rPr>
        <w:t>.</w:t>
      </w:r>
      <w:r w:rsidR="00514C70" w:rsidRPr="00EB11ED">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 xml:space="preserve">Forest fragmentation, synergisms and the impoverishment of neotropical forests. </w:t>
      </w:r>
      <w:proofErr w:type="spellStart"/>
      <w:r w:rsidR="00AF1AE6" w:rsidRPr="009D3FA0">
        <w:rPr>
          <w:rFonts w:ascii="Times New Roman" w:eastAsia="Times New Roman" w:hAnsi="Times New Roman" w:cs="Times New Roman"/>
          <w:bCs/>
          <w:color w:val="000000"/>
          <w:sz w:val="24"/>
          <w:szCs w:val="24"/>
          <w:lang w:val="pt-BR"/>
        </w:rPr>
        <w:t>Biodiversity</w:t>
      </w:r>
      <w:proofErr w:type="spellEnd"/>
      <w:r w:rsidR="00AF1AE6" w:rsidRPr="009D3FA0">
        <w:rPr>
          <w:rFonts w:ascii="Times New Roman" w:eastAsia="Times New Roman" w:hAnsi="Times New Roman" w:cs="Times New Roman"/>
          <w:bCs/>
          <w:color w:val="000000"/>
          <w:sz w:val="24"/>
          <w:szCs w:val="24"/>
          <w:lang w:val="pt-BR"/>
        </w:rPr>
        <w:t xml:space="preserve"> and </w:t>
      </w:r>
      <w:proofErr w:type="spellStart"/>
      <w:r w:rsidR="00AF1AE6" w:rsidRPr="009D3FA0">
        <w:rPr>
          <w:rFonts w:ascii="Times New Roman" w:eastAsia="Times New Roman" w:hAnsi="Times New Roman" w:cs="Times New Roman"/>
          <w:bCs/>
          <w:color w:val="000000"/>
          <w:sz w:val="24"/>
          <w:szCs w:val="24"/>
          <w:lang w:val="pt-BR"/>
        </w:rPr>
        <w:t>Conservation</w:t>
      </w:r>
      <w:proofErr w:type="spellEnd"/>
      <w:r w:rsidR="00514C70" w:rsidRPr="009D3FA0">
        <w:rPr>
          <w:rFonts w:ascii="Times New Roman" w:eastAsia="Times New Roman" w:hAnsi="Times New Roman" w:cs="Times New Roman"/>
          <w:color w:val="000000"/>
          <w:sz w:val="24"/>
          <w:szCs w:val="24"/>
          <w:lang w:val="pt-BR"/>
        </w:rPr>
        <w:t>.</w:t>
      </w:r>
      <w:r w:rsidR="00AF1AE6" w:rsidRPr="009D3FA0">
        <w:rPr>
          <w:rFonts w:ascii="Times New Roman" w:eastAsia="Times New Roman" w:hAnsi="Times New Roman" w:cs="Times New Roman"/>
          <w:color w:val="000000"/>
          <w:sz w:val="24"/>
          <w:szCs w:val="24"/>
          <w:lang w:val="pt-BR"/>
        </w:rPr>
        <w:t xml:space="preserve"> </w:t>
      </w:r>
      <w:r w:rsidR="00514C70" w:rsidRPr="009D3FA0">
        <w:rPr>
          <w:rFonts w:ascii="Times New Roman" w:eastAsia="Times New Roman" w:hAnsi="Times New Roman" w:cs="Times New Roman"/>
          <w:color w:val="000000"/>
          <w:sz w:val="24"/>
          <w:szCs w:val="24"/>
          <w:lang w:val="pt-BR"/>
        </w:rPr>
        <w:t>1</w:t>
      </w:r>
      <w:r w:rsidR="00AF1AE6" w:rsidRPr="009D3FA0">
        <w:rPr>
          <w:rFonts w:ascii="Times New Roman" w:eastAsia="Times New Roman" w:hAnsi="Times New Roman" w:cs="Times New Roman"/>
          <w:color w:val="000000"/>
          <w:sz w:val="24"/>
          <w:szCs w:val="24"/>
          <w:lang w:val="pt-BR"/>
        </w:rPr>
        <w:t>3</w:t>
      </w:r>
      <w:r w:rsidR="00514C70" w:rsidRPr="009D3FA0">
        <w:rPr>
          <w:rFonts w:ascii="Times New Roman" w:eastAsia="Times New Roman" w:hAnsi="Times New Roman" w:cs="Times New Roman"/>
          <w:color w:val="000000"/>
          <w:sz w:val="24"/>
          <w:szCs w:val="24"/>
          <w:lang w:val="pt-BR"/>
        </w:rPr>
        <w:t xml:space="preserve">(7): </w:t>
      </w:r>
      <w:r w:rsidR="00AF1AE6" w:rsidRPr="009D3FA0">
        <w:rPr>
          <w:rFonts w:ascii="Times New Roman" w:eastAsia="Times New Roman" w:hAnsi="Times New Roman" w:cs="Times New Roman"/>
          <w:color w:val="000000"/>
          <w:sz w:val="24"/>
          <w:szCs w:val="24"/>
          <w:lang w:val="pt-BR"/>
        </w:rPr>
        <w:t>1419</w:t>
      </w:r>
      <w:r w:rsidR="00514C70" w:rsidRPr="009D3FA0">
        <w:rPr>
          <w:rFonts w:ascii="Times New Roman" w:eastAsia="Times New Roman" w:hAnsi="Times New Roman" w:cs="Times New Roman"/>
          <w:color w:val="000000"/>
          <w:sz w:val="24"/>
          <w:szCs w:val="24"/>
          <w:lang w:val="pt-BR"/>
        </w:rPr>
        <w:t>–</w:t>
      </w:r>
      <w:r w:rsidR="00AF1AE6" w:rsidRPr="009D3FA0">
        <w:rPr>
          <w:rFonts w:ascii="Times New Roman" w:eastAsia="Times New Roman" w:hAnsi="Times New Roman" w:cs="Times New Roman"/>
          <w:color w:val="000000"/>
          <w:sz w:val="24"/>
          <w:szCs w:val="24"/>
          <w:lang w:val="pt-BR"/>
        </w:rPr>
        <w:t>1425</w:t>
      </w:r>
    </w:p>
    <w:p w14:paraId="42778DDE" w14:textId="77777777" w:rsidR="00A16414" w:rsidRPr="009D3FA0" w:rsidRDefault="00A16414">
      <w:pPr>
        <w:pBdr>
          <w:top w:val="nil"/>
          <w:left w:val="nil"/>
          <w:bottom w:val="nil"/>
          <w:right w:val="nil"/>
          <w:between w:val="nil"/>
        </w:pBdr>
        <w:rPr>
          <w:rFonts w:ascii="Times New Roman" w:eastAsia="Times New Roman" w:hAnsi="Times New Roman" w:cs="Times New Roman"/>
          <w:color w:val="000000"/>
          <w:sz w:val="24"/>
          <w:szCs w:val="24"/>
          <w:lang w:val="pt-BR"/>
        </w:rPr>
      </w:pPr>
    </w:p>
    <w:p w14:paraId="7F8A505E" w14:textId="6E9D8115" w:rsidR="00A16414" w:rsidRDefault="00BF50A7">
      <w:pPr>
        <w:pBdr>
          <w:top w:val="nil"/>
          <w:left w:val="nil"/>
          <w:bottom w:val="nil"/>
          <w:right w:val="nil"/>
          <w:between w:val="nil"/>
        </w:pBdr>
        <w:ind w:right="215"/>
        <w:rPr>
          <w:rFonts w:ascii="Times New Roman" w:eastAsia="Times New Roman" w:hAnsi="Times New Roman" w:cs="Times New Roman"/>
          <w:color w:val="000000"/>
          <w:sz w:val="24"/>
          <w:szCs w:val="24"/>
        </w:rPr>
      </w:pPr>
      <w:r w:rsidRPr="00BF50A7">
        <w:rPr>
          <w:rFonts w:ascii="Times New Roman" w:eastAsia="Times New Roman" w:hAnsi="Times New Roman" w:cs="Times New Roman"/>
          <w:color w:val="000000"/>
          <w:sz w:val="24"/>
          <w:szCs w:val="24"/>
          <w:lang w:val="pt-BR"/>
        </w:rPr>
        <w:t>Tinoco</w:t>
      </w:r>
      <w:r w:rsidR="00AF1AE6" w:rsidRPr="00BF50A7">
        <w:rPr>
          <w:rFonts w:ascii="Times New Roman" w:eastAsia="Times New Roman" w:hAnsi="Times New Roman" w:cs="Times New Roman"/>
          <w:color w:val="000000"/>
          <w:sz w:val="24"/>
          <w:szCs w:val="24"/>
          <w:lang w:val="pt-BR"/>
        </w:rPr>
        <w:t xml:space="preserve"> MS</w:t>
      </w:r>
      <w:r w:rsidR="009D3FA0">
        <w:rPr>
          <w:rFonts w:ascii="Times New Roman" w:eastAsia="Times New Roman" w:hAnsi="Times New Roman" w:cs="Times New Roman"/>
          <w:color w:val="000000"/>
          <w:sz w:val="24"/>
          <w:szCs w:val="24"/>
          <w:lang w:val="pt-BR"/>
        </w:rPr>
        <w:t>, Browne-Ribeiro HC, Santos RC, Dias MA, Nascimento IA</w:t>
      </w:r>
      <w:r w:rsidR="00AF1AE6" w:rsidRPr="00BF50A7">
        <w:rPr>
          <w:rFonts w:ascii="Times New Roman" w:eastAsia="Times New Roman" w:hAnsi="Times New Roman" w:cs="Times New Roman"/>
          <w:color w:val="000000"/>
          <w:sz w:val="24"/>
          <w:szCs w:val="24"/>
          <w:lang w:val="pt-BR"/>
        </w:rPr>
        <w:t xml:space="preserve">. </w:t>
      </w:r>
      <w:r w:rsidR="009D3FA0">
        <w:rPr>
          <w:rFonts w:ascii="Times New Roman" w:eastAsia="Times New Roman" w:hAnsi="Times New Roman" w:cs="Times New Roman"/>
          <w:color w:val="000000"/>
          <w:sz w:val="24"/>
          <w:szCs w:val="24"/>
          <w:lang w:val="pt-BR"/>
        </w:rPr>
        <w:t>2008</w:t>
      </w:r>
      <w:r w:rsidR="00AF1AE6" w:rsidRPr="00BF50A7">
        <w:rPr>
          <w:rFonts w:ascii="Times New Roman" w:eastAsia="Times New Roman" w:hAnsi="Times New Roman" w:cs="Times New Roman"/>
          <w:color w:val="000000"/>
          <w:sz w:val="24"/>
          <w:szCs w:val="24"/>
          <w:lang w:val="pt-BR"/>
        </w:rPr>
        <w:t xml:space="preserve">. </w:t>
      </w:r>
      <w:r w:rsidR="00AF1AE6">
        <w:rPr>
          <w:rFonts w:ascii="Times New Roman" w:eastAsia="Times New Roman" w:hAnsi="Times New Roman" w:cs="Times New Roman"/>
          <w:color w:val="000000"/>
          <w:sz w:val="24"/>
          <w:szCs w:val="24"/>
        </w:rPr>
        <w:t xml:space="preserve">Habitat change and amphibian conservation in the Atlantic Forest of Bahia, Brazil. </w:t>
      </w:r>
      <w:proofErr w:type="spellStart"/>
      <w:r w:rsidR="00AF1AE6" w:rsidRPr="009D3FA0">
        <w:rPr>
          <w:rFonts w:ascii="Times New Roman" w:eastAsia="Times New Roman" w:hAnsi="Times New Roman" w:cs="Times New Roman"/>
          <w:bCs/>
          <w:color w:val="000000"/>
          <w:sz w:val="24"/>
          <w:szCs w:val="24"/>
        </w:rPr>
        <w:t>FrogLog</w:t>
      </w:r>
      <w:proofErr w:type="spellEnd"/>
      <w:r w:rsidR="009D3FA0">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89</w:t>
      </w:r>
      <w:r w:rsidR="009D3FA0">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1</w:t>
      </w:r>
      <w:r w:rsidR="009D3FA0">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3</w:t>
      </w:r>
    </w:p>
    <w:p w14:paraId="783A145D"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48326475" w14:textId="7ABBB6B7" w:rsidR="00A16414" w:rsidRDefault="00BF50A7" w:rsidP="00545293">
      <w:pPr>
        <w:pBdr>
          <w:top w:val="nil"/>
          <w:left w:val="nil"/>
          <w:bottom w:val="nil"/>
          <w:right w:val="nil"/>
          <w:between w:val="nil"/>
        </w:pBdr>
        <w:spacing w:before="1"/>
        <w:ind w:right="2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Toledo</w:t>
      </w:r>
      <w:r w:rsidR="00AF1AE6">
        <w:rPr>
          <w:rFonts w:ascii="Times New Roman" w:eastAsia="Times New Roman" w:hAnsi="Times New Roman" w:cs="Times New Roman"/>
          <w:color w:val="000000"/>
          <w:sz w:val="24"/>
          <w:szCs w:val="24"/>
        </w:rPr>
        <w:t xml:space="preserve"> LF et al. </w:t>
      </w:r>
      <w:r w:rsidR="004B2C3D">
        <w:rPr>
          <w:rFonts w:ascii="Times New Roman" w:eastAsia="Times New Roman" w:hAnsi="Times New Roman" w:cs="Times New Roman"/>
          <w:color w:val="000000"/>
          <w:sz w:val="24"/>
          <w:szCs w:val="24"/>
        </w:rPr>
        <w:t xml:space="preserve">2023. </w:t>
      </w:r>
      <w:r w:rsidR="00AF1AE6">
        <w:rPr>
          <w:rFonts w:ascii="Times New Roman" w:eastAsia="Times New Roman" w:hAnsi="Times New Roman" w:cs="Times New Roman"/>
          <w:color w:val="000000"/>
          <w:sz w:val="24"/>
          <w:szCs w:val="24"/>
        </w:rPr>
        <w:t xml:space="preserve">A retrospective overview of amphibian declines in Brazil's Atlantic Forest. </w:t>
      </w:r>
      <w:r w:rsidR="00AF1AE6" w:rsidRPr="004B2C3D">
        <w:rPr>
          <w:rFonts w:ascii="Times New Roman" w:eastAsia="Times New Roman" w:hAnsi="Times New Roman" w:cs="Times New Roman"/>
          <w:bCs/>
          <w:color w:val="000000"/>
          <w:sz w:val="24"/>
          <w:szCs w:val="24"/>
        </w:rPr>
        <w:t>Biological Conservation</w:t>
      </w:r>
      <w:r w:rsidR="004B2C3D">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277</w:t>
      </w:r>
      <w:r w:rsidR="004B2C3D">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109845</w:t>
      </w:r>
    </w:p>
    <w:p w14:paraId="5044A5B5"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7495FC59" w14:textId="0524D5FC" w:rsidR="00A16414" w:rsidRDefault="009D3FA0">
      <w:pPr>
        <w:pBdr>
          <w:top w:val="nil"/>
          <w:left w:val="nil"/>
          <w:bottom w:val="nil"/>
          <w:right w:val="nil"/>
          <w:between w:val="nil"/>
        </w:pBdr>
        <w:spacing w:before="1"/>
        <w:ind w:right="2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Umetsu</w:t>
      </w:r>
      <w:r w:rsidR="00AF1AE6">
        <w:rPr>
          <w:rFonts w:ascii="Times New Roman" w:eastAsia="Times New Roman" w:hAnsi="Times New Roman" w:cs="Times New Roman"/>
          <w:color w:val="000000"/>
          <w:sz w:val="24"/>
          <w:szCs w:val="24"/>
        </w:rPr>
        <w:t xml:space="preserve">, F. et al. Importance of estimating matrix quality for modeling species distribution in complex tropical landscapes: a test with </w:t>
      </w:r>
      <w:proofErr w:type="gramStart"/>
      <w:r w:rsidR="00AF1AE6">
        <w:rPr>
          <w:rFonts w:ascii="Times New Roman" w:eastAsia="Times New Roman" w:hAnsi="Times New Roman" w:cs="Times New Roman"/>
          <w:color w:val="000000"/>
          <w:sz w:val="24"/>
          <w:szCs w:val="24"/>
        </w:rPr>
        <w:t>Atlantic forest</w:t>
      </w:r>
      <w:proofErr w:type="gramEnd"/>
      <w:r w:rsidR="00AF1AE6">
        <w:rPr>
          <w:rFonts w:ascii="Times New Roman" w:eastAsia="Times New Roman" w:hAnsi="Times New Roman" w:cs="Times New Roman"/>
          <w:color w:val="000000"/>
          <w:sz w:val="24"/>
          <w:szCs w:val="24"/>
        </w:rPr>
        <w:t xml:space="preserve"> small mammals. </w:t>
      </w:r>
      <w:proofErr w:type="spellStart"/>
      <w:r w:rsidR="00AF1AE6">
        <w:rPr>
          <w:rFonts w:ascii="Times New Roman" w:eastAsia="Times New Roman" w:hAnsi="Times New Roman" w:cs="Times New Roman"/>
          <w:b/>
          <w:color w:val="000000"/>
          <w:sz w:val="24"/>
          <w:szCs w:val="24"/>
        </w:rPr>
        <w:t>Ecography</w:t>
      </w:r>
      <w:proofErr w:type="spellEnd"/>
      <w:r w:rsidR="00AF1AE6">
        <w:rPr>
          <w:rFonts w:ascii="Times New Roman" w:eastAsia="Times New Roman" w:hAnsi="Times New Roman" w:cs="Times New Roman"/>
          <w:color w:val="000000"/>
          <w:sz w:val="24"/>
          <w:szCs w:val="24"/>
        </w:rPr>
        <w:t>, v.31, n.3, p.359-370, 2008</w:t>
      </w:r>
    </w:p>
    <w:p w14:paraId="38FEDC3E"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2453FE62" w14:textId="532857FA" w:rsidR="00A16414" w:rsidRPr="00DC04BA" w:rsidRDefault="009D3FA0">
      <w:pPr>
        <w:ind w:right="265"/>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Vale</w:t>
      </w:r>
      <w:r w:rsidR="00AF1AE6">
        <w:rPr>
          <w:rFonts w:ascii="Times New Roman" w:eastAsia="Times New Roman" w:hAnsi="Times New Roman" w:cs="Times New Roman"/>
          <w:sz w:val="24"/>
          <w:szCs w:val="24"/>
        </w:rPr>
        <w:t xml:space="preserve"> MM et al: Climate Change and Biodiversity in the Atlantic Forest: Best Climatic Models, Predicted Changes and Impacts, and Adaptation Options. In: </w:t>
      </w:r>
      <w:r w:rsidR="00AE54F1">
        <w:rPr>
          <w:rFonts w:ascii="Times New Roman" w:eastAsia="Times New Roman" w:hAnsi="Times New Roman" w:cs="Times New Roman"/>
          <w:sz w:val="24"/>
          <w:szCs w:val="24"/>
        </w:rPr>
        <w:t>Marques</w:t>
      </w:r>
      <w:r w:rsidR="00257EA7">
        <w:rPr>
          <w:rFonts w:ascii="Times New Roman" w:eastAsia="Times New Roman" w:hAnsi="Times New Roman" w:cs="Times New Roman"/>
          <w:sz w:val="24"/>
          <w:szCs w:val="24"/>
        </w:rPr>
        <w:t xml:space="preserve"> M, Grelle CO</w:t>
      </w:r>
      <w:r w:rsidR="00AF1AE6">
        <w:rPr>
          <w:rFonts w:ascii="Times New Roman" w:eastAsia="Times New Roman" w:hAnsi="Times New Roman" w:cs="Times New Roman"/>
          <w:sz w:val="24"/>
          <w:szCs w:val="24"/>
        </w:rPr>
        <w:t xml:space="preserve">. </w:t>
      </w:r>
      <w:r w:rsidR="00225A2B" w:rsidRPr="003D1569">
        <w:rPr>
          <w:rFonts w:ascii="Times New Roman" w:eastAsia="Times New Roman" w:hAnsi="Times New Roman" w:cs="Times New Roman"/>
          <w:bCs/>
          <w:sz w:val="24"/>
          <w:szCs w:val="24"/>
        </w:rPr>
        <w:t xml:space="preserve">The Atlantic Forest: History, Biodiversity, Threats and Opportunities of the Mega-Diverse Forest. </w:t>
      </w:r>
      <w:proofErr w:type="spellStart"/>
      <w:r w:rsidR="00225A2B" w:rsidRPr="00DC04BA">
        <w:rPr>
          <w:rFonts w:ascii="Times New Roman" w:eastAsia="Times New Roman" w:hAnsi="Times New Roman" w:cs="Times New Roman"/>
          <w:bCs/>
          <w:sz w:val="24"/>
          <w:szCs w:val="24"/>
          <w:lang w:val="pt-BR"/>
        </w:rPr>
        <w:t>Cham</w:t>
      </w:r>
      <w:proofErr w:type="spellEnd"/>
      <w:r w:rsidR="00225A2B" w:rsidRPr="00DC04BA">
        <w:rPr>
          <w:rFonts w:ascii="Times New Roman" w:eastAsia="Times New Roman" w:hAnsi="Times New Roman" w:cs="Times New Roman"/>
          <w:bCs/>
          <w:sz w:val="24"/>
          <w:szCs w:val="24"/>
          <w:lang w:val="pt-BR"/>
        </w:rPr>
        <w:t>: Springer. 2021</w:t>
      </w:r>
      <w:r w:rsidR="00AF1AE6" w:rsidRPr="00DC04BA">
        <w:rPr>
          <w:rFonts w:ascii="Times New Roman" w:eastAsia="Times New Roman" w:hAnsi="Times New Roman" w:cs="Times New Roman"/>
          <w:sz w:val="24"/>
          <w:szCs w:val="24"/>
          <w:lang w:val="pt-BR"/>
        </w:rPr>
        <w:t>. p.</w:t>
      </w:r>
      <w:r w:rsidR="003D1569" w:rsidRPr="00DC04BA">
        <w:rPr>
          <w:rFonts w:ascii="Times New Roman" w:eastAsia="Times New Roman" w:hAnsi="Times New Roman" w:cs="Times New Roman"/>
          <w:sz w:val="24"/>
          <w:szCs w:val="24"/>
          <w:lang w:val="pt-BR"/>
        </w:rPr>
        <w:t>253–267</w:t>
      </w:r>
    </w:p>
    <w:p w14:paraId="4552B07F" w14:textId="77777777" w:rsidR="00A16414" w:rsidRPr="00DC04BA" w:rsidRDefault="00A16414">
      <w:pPr>
        <w:pBdr>
          <w:top w:val="nil"/>
          <w:left w:val="nil"/>
          <w:bottom w:val="nil"/>
          <w:right w:val="nil"/>
          <w:between w:val="nil"/>
        </w:pBdr>
        <w:rPr>
          <w:rFonts w:ascii="Times New Roman" w:eastAsia="Times New Roman" w:hAnsi="Times New Roman" w:cs="Times New Roman"/>
          <w:color w:val="000000"/>
          <w:sz w:val="24"/>
          <w:szCs w:val="24"/>
          <w:lang w:val="pt-BR"/>
        </w:rPr>
      </w:pPr>
    </w:p>
    <w:p w14:paraId="1049C923" w14:textId="7E47CE38" w:rsidR="00A16414" w:rsidRDefault="009D3FA0">
      <w:pPr>
        <w:pBdr>
          <w:top w:val="nil"/>
          <w:left w:val="nil"/>
          <w:bottom w:val="nil"/>
          <w:right w:val="nil"/>
          <w:between w:val="nil"/>
        </w:pBdr>
        <w:ind w:right="439"/>
        <w:rPr>
          <w:rFonts w:ascii="Times New Roman" w:eastAsia="Times New Roman" w:hAnsi="Times New Roman" w:cs="Times New Roman"/>
          <w:color w:val="000000"/>
          <w:sz w:val="24"/>
          <w:szCs w:val="24"/>
        </w:rPr>
      </w:pPr>
      <w:r w:rsidRPr="009D3FA0">
        <w:rPr>
          <w:rFonts w:ascii="Times New Roman" w:eastAsia="Times New Roman" w:hAnsi="Times New Roman" w:cs="Times New Roman"/>
          <w:color w:val="000000"/>
          <w:sz w:val="24"/>
          <w:szCs w:val="24"/>
          <w:lang w:val="pt-BR"/>
        </w:rPr>
        <w:t>Vasconcelos</w:t>
      </w:r>
      <w:r w:rsidR="00AF1AE6" w:rsidRPr="009D3FA0">
        <w:rPr>
          <w:rFonts w:ascii="Times New Roman" w:eastAsia="Times New Roman" w:hAnsi="Times New Roman" w:cs="Times New Roman"/>
          <w:color w:val="000000"/>
          <w:sz w:val="24"/>
          <w:szCs w:val="24"/>
          <w:lang w:val="pt-BR"/>
        </w:rPr>
        <w:t xml:space="preserve"> TS</w:t>
      </w:r>
      <w:r w:rsidR="003D1569">
        <w:rPr>
          <w:rFonts w:ascii="Times New Roman" w:eastAsia="Times New Roman" w:hAnsi="Times New Roman" w:cs="Times New Roman"/>
          <w:color w:val="000000"/>
          <w:sz w:val="24"/>
          <w:szCs w:val="24"/>
          <w:lang w:val="pt-BR"/>
        </w:rPr>
        <w:t>, Prado V, Silva F, Haddad C</w:t>
      </w:r>
      <w:r w:rsidR="00AF1AE6" w:rsidRPr="009D3FA0">
        <w:rPr>
          <w:rFonts w:ascii="Times New Roman" w:eastAsia="Times New Roman" w:hAnsi="Times New Roman" w:cs="Times New Roman"/>
          <w:color w:val="000000"/>
          <w:sz w:val="24"/>
          <w:szCs w:val="24"/>
          <w:lang w:val="pt-BR"/>
        </w:rPr>
        <w:t xml:space="preserve">. </w:t>
      </w:r>
      <w:r w:rsidR="003D1569">
        <w:rPr>
          <w:rFonts w:ascii="Times New Roman" w:eastAsia="Times New Roman" w:hAnsi="Times New Roman" w:cs="Times New Roman"/>
          <w:color w:val="000000"/>
          <w:sz w:val="24"/>
          <w:szCs w:val="24"/>
          <w:lang w:val="pt-BR"/>
        </w:rPr>
        <w:t>2014</w:t>
      </w:r>
      <w:r w:rsidR="00AF1AE6" w:rsidRPr="009D3FA0">
        <w:rPr>
          <w:rFonts w:ascii="Times New Roman" w:eastAsia="Times New Roman" w:hAnsi="Times New Roman" w:cs="Times New Roman"/>
          <w:color w:val="000000"/>
          <w:sz w:val="24"/>
          <w:szCs w:val="24"/>
          <w:lang w:val="pt-BR"/>
        </w:rPr>
        <w:t xml:space="preserve">. </w:t>
      </w:r>
      <w:r w:rsidR="00AF1AE6">
        <w:rPr>
          <w:rFonts w:ascii="Times New Roman" w:eastAsia="Times New Roman" w:hAnsi="Times New Roman" w:cs="Times New Roman"/>
          <w:color w:val="000000"/>
          <w:sz w:val="24"/>
          <w:szCs w:val="24"/>
        </w:rPr>
        <w:t xml:space="preserve">Biogeographic Distribution Patterns and Their Correlates in the Diverse Frog Fauna of the Atlantic Forest Hotspot. </w:t>
      </w:r>
      <w:proofErr w:type="spellStart"/>
      <w:r w:rsidR="00AF1AE6" w:rsidRPr="003D1569">
        <w:rPr>
          <w:rFonts w:ascii="Times New Roman" w:eastAsia="Times New Roman" w:hAnsi="Times New Roman" w:cs="Times New Roman"/>
          <w:bCs/>
          <w:color w:val="000000"/>
          <w:sz w:val="24"/>
          <w:szCs w:val="24"/>
        </w:rPr>
        <w:t>PloS</w:t>
      </w:r>
      <w:proofErr w:type="spellEnd"/>
      <w:r w:rsidR="00AF1AE6" w:rsidRPr="003D1569">
        <w:rPr>
          <w:rFonts w:ascii="Times New Roman" w:eastAsia="Times New Roman" w:hAnsi="Times New Roman" w:cs="Times New Roman"/>
          <w:bCs/>
          <w:color w:val="000000"/>
          <w:sz w:val="24"/>
          <w:szCs w:val="24"/>
        </w:rPr>
        <w:t xml:space="preserve"> On</w:t>
      </w:r>
      <w:r w:rsidR="003D1569">
        <w:rPr>
          <w:rFonts w:ascii="Times New Roman" w:eastAsia="Times New Roman" w:hAnsi="Times New Roman" w:cs="Times New Roman"/>
          <w:bCs/>
          <w:color w:val="000000"/>
          <w:sz w:val="24"/>
          <w:szCs w:val="24"/>
        </w:rPr>
        <w:t>e</w:t>
      </w:r>
      <w:r w:rsidR="003D1569">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9</w:t>
      </w:r>
      <w:r w:rsidR="003D1569">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8</w:t>
      </w:r>
      <w:r w:rsidR="003D1569">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e104130</w:t>
      </w:r>
    </w:p>
    <w:p w14:paraId="79B604C0"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56E12D10" w14:textId="342EE6A4" w:rsidR="00A16414" w:rsidRDefault="009D3FA0">
      <w:pPr>
        <w:pBdr>
          <w:top w:val="nil"/>
          <w:left w:val="nil"/>
          <w:bottom w:val="nil"/>
          <w:right w:val="nil"/>
          <w:between w:val="nil"/>
        </w:pBdr>
        <w:spacing w:before="1"/>
        <w:ind w:right="54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Verdade</w:t>
      </w:r>
      <w:proofErr w:type="spellEnd"/>
      <w:r w:rsidR="00AF1AE6">
        <w:rPr>
          <w:rFonts w:ascii="Times New Roman" w:eastAsia="Times New Roman" w:hAnsi="Times New Roman" w:cs="Times New Roman"/>
          <w:color w:val="000000"/>
          <w:sz w:val="24"/>
          <w:szCs w:val="24"/>
        </w:rPr>
        <w:t xml:space="preserve"> VK</w:t>
      </w:r>
      <w:r w:rsidR="003D1569">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w:t>
      </w:r>
      <w:r w:rsidR="003D1569">
        <w:rPr>
          <w:rFonts w:ascii="Times New Roman" w:eastAsia="Times New Roman" w:hAnsi="Times New Roman" w:cs="Times New Roman"/>
          <w:color w:val="000000"/>
          <w:sz w:val="24"/>
          <w:szCs w:val="24"/>
        </w:rPr>
        <w:t>Rodrigues</w:t>
      </w:r>
      <w:r w:rsidR="00AF1AE6">
        <w:rPr>
          <w:rFonts w:ascii="Times New Roman" w:eastAsia="Times New Roman" w:hAnsi="Times New Roman" w:cs="Times New Roman"/>
          <w:color w:val="000000"/>
          <w:sz w:val="24"/>
          <w:szCs w:val="24"/>
        </w:rPr>
        <w:t xml:space="preserve"> MT. </w:t>
      </w:r>
      <w:r w:rsidR="003D1569">
        <w:rPr>
          <w:rFonts w:ascii="Times New Roman" w:eastAsia="Times New Roman" w:hAnsi="Times New Roman" w:cs="Times New Roman"/>
          <w:color w:val="000000"/>
          <w:sz w:val="24"/>
          <w:szCs w:val="24"/>
        </w:rPr>
        <w:t xml:space="preserve">2007. </w:t>
      </w:r>
      <w:r w:rsidR="00AF1AE6">
        <w:rPr>
          <w:rFonts w:ascii="Times New Roman" w:eastAsia="Times New Roman" w:hAnsi="Times New Roman" w:cs="Times New Roman"/>
          <w:color w:val="000000"/>
          <w:sz w:val="24"/>
          <w:szCs w:val="24"/>
        </w:rPr>
        <w:t xml:space="preserve">Taxonomic Review of Allobates (Anura, Aromobatidae) from the Atlantic Forest, Brazil. </w:t>
      </w:r>
      <w:r w:rsidR="00AF1AE6" w:rsidRPr="003D1569">
        <w:rPr>
          <w:rFonts w:ascii="Times New Roman" w:eastAsia="Times New Roman" w:hAnsi="Times New Roman" w:cs="Times New Roman"/>
          <w:bCs/>
          <w:color w:val="000000"/>
          <w:sz w:val="24"/>
          <w:szCs w:val="24"/>
        </w:rPr>
        <w:t>Journal of Herpetology</w:t>
      </w:r>
      <w:r w:rsidR="003D1569">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41</w:t>
      </w:r>
      <w:r w:rsidR="003D1569">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4</w:t>
      </w:r>
      <w:r w:rsidR="003D1569">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566</w:t>
      </w:r>
      <w:r w:rsidR="003D1569">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580</w:t>
      </w:r>
    </w:p>
    <w:p w14:paraId="178AADA2" w14:textId="77777777" w:rsidR="00A16414" w:rsidRDefault="00A16414">
      <w:pPr>
        <w:tabs>
          <w:tab w:val="left" w:pos="996"/>
        </w:tabs>
        <w:rPr>
          <w:rFonts w:ascii="Times New Roman" w:eastAsia="Times New Roman" w:hAnsi="Times New Roman" w:cs="Times New Roman"/>
          <w:sz w:val="24"/>
          <w:szCs w:val="24"/>
        </w:rPr>
      </w:pPr>
    </w:p>
    <w:p w14:paraId="3E33EC21" w14:textId="33F11294" w:rsidR="00A16414" w:rsidRDefault="009D3FA0">
      <w:pPr>
        <w:tabs>
          <w:tab w:val="left" w:pos="996"/>
        </w:tabs>
        <w:rPr>
          <w:rFonts w:ascii="Times New Roman" w:eastAsia="Times New Roman" w:hAnsi="Times New Roman" w:cs="Times New Roman"/>
          <w:sz w:val="24"/>
          <w:szCs w:val="24"/>
        </w:rPr>
      </w:pPr>
      <w:r>
        <w:rPr>
          <w:rFonts w:ascii="Times New Roman" w:eastAsia="Times New Roman" w:hAnsi="Times New Roman" w:cs="Times New Roman"/>
          <w:sz w:val="24"/>
          <w:szCs w:val="24"/>
        </w:rPr>
        <w:t>Vitt</w:t>
      </w:r>
      <w:r w:rsidR="00AF1AE6">
        <w:rPr>
          <w:rFonts w:ascii="Times New Roman" w:eastAsia="Times New Roman" w:hAnsi="Times New Roman" w:cs="Times New Roman"/>
          <w:sz w:val="24"/>
          <w:szCs w:val="24"/>
        </w:rPr>
        <w:t xml:space="preserve"> LJ</w:t>
      </w:r>
      <w:r w:rsidR="006D714C">
        <w:rPr>
          <w:rFonts w:ascii="Times New Roman" w:eastAsia="Times New Roman" w:hAnsi="Times New Roman" w:cs="Times New Roman"/>
          <w:sz w:val="24"/>
          <w:szCs w:val="24"/>
        </w:rPr>
        <w:t>,</w:t>
      </w:r>
      <w:r w:rsidR="00AF1A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Caldwell</w:t>
      </w:r>
      <w:r w:rsidR="00AF1AE6">
        <w:rPr>
          <w:rFonts w:ascii="Times New Roman" w:eastAsia="Times New Roman" w:hAnsi="Times New Roman" w:cs="Times New Roman"/>
          <w:sz w:val="24"/>
          <w:szCs w:val="24"/>
        </w:rPr>
        <w:t xml:space="preserve"> JP: Water Balance and Gas Exchange. In: </w:t>
      </w:r>
      <w:r w:rsidR="006D714C">
        <w:rPr>
          <w:rFonts w:ascii="Times New Roman" w:eastAsia="Times New Roman" w:hAnsi="Times New Roman" w:cs="Times New Roman"/>
          <w:sz w:val="24"/>
          <w:szCs w:val="24"/>
        </w:rPr>
        <w:t>Vitt LJ, Caldwell JP</w:t>
      </w:r>
      <w:r w:rsidR="00AF1AE6">
        <w:rPr>
          <w:rFonts w:ascii="Times New Roman" w:eastAsia="Times New Roman" w:hAnsi="Times New Roman" w:cs="Times New Roman"/>
          <w:sz w:val="24"/>
          <w:szCs w:val="24"/>
        </w:rPr>
        <w:t xml:space="preserve">. </w:t>
      </w:r>
      <w:r w:rsidR="00AF1AE6" w:rsidRPr="006D714C">
        <w:rPr>
          <w:rFonts w:ascii="Times New Roman" w:eastAsia="Times New Roman" w:hAnsi="Times New Roman" w:cs="Times New Roman"/>
          <w:bCs/>
          <w:sz w:val="24"/>
          <w:szCs w:val="24"/>
        </w:rPr>
        <w:t xml:space="preserve">Herpetology: An </w:t>
      </w:r>
      <w:proofErr w:type="spellStart"/>
      <w:r w:rsidR="00AF1AE6" w:rsidRPr="006D714C">
        <w:rPr>
          <w:rFonts w:ascii="Times New Roman" w:eastAsia="Times New Roman" w:hAnsi="Times New Roman" w:cs="Times New Roman"/>
          <w:bCs/>
          <w:sz w:val="24"/>
          <w:szCs w:val="24"/>
        </w:rPr>
        <w:t>Introductionary</w:t>
      </w:r>
      <w:proofErr w:type="spellEnd"/>
      <w:r w:rsidR="00AF1AE6" w:rsidRPr="006D714C">
        <w:rPr>
          <w:rFonts w:ascii="Times New Roman" w:eastAsia="Times New Roman" w:hAnsi="Times New Roman" w:cs="Times New Roman"/>
          <w:bCs/>
          <w:sz w:val="24"/>
          <w:szCs w:val="24"/>
        </w:rPr>
        <w:t xml:space="preserve"> Biology of Amphibians and Reptiles</w:t>
      </w:r>
      <w:r w:rsidR="00AF1AE6">
        <w:rPr>
          <w:rFonts w:ascii="Times New Roman" w:eastAsia="Times New Roman" w:hAnsi="Times New Roman" w:cs="Times New Roman"/>
          <w:sz w:val="24"/>
          <w:szCs w:val="24"/>
        </w:rPr>
        <w:t xml:space="preserve">. </w:t>
      </w:r>
      <w:proofErr w:type="spellStart"/>
      <w:r w:rsidR="00AF1AE6">
        <w:rPr>
          <w:rFonts w:ascii="Times New Roman" w:eastAsia="Times New Roman" w:hAnsi="Times New Roman" w:cs="Times New Roman"/>
          <w:sz w:val="24"/>
          <w:szCs w:val="24"/>
        </w:rPr>
        <w:t>Inglaterra</w:t>
      </w:r>
      <w:proofErr w:type="spellEnd"/>
      <w:r w:rsidR="00AF1AE6">
        <w:rPr>
          <w:rFonts w:ascii="Times New Roman" w:eastAsia="Times New Roman" w:hAnsi="Times New Roman" w:cs="Times New Roman"/>
          <w:sz w:val="24"/>
          <w:szCs w:val="24"/>
        </w:rPr>
        <w:t>. Elsevier: 2013. p.</w:t>
      </w:r>
      <w:r w:rsidR="006D714C">
        <w:rPr>
          <w:rFonts w:ascii="Times New Roman" w:eastAsia="Times New Roman" w:hAnsi="Times New Roman" w:cs="Times New Roman"/>
          <w:sz w:val="24"/>
          <w:szCs w:val="24"/>
        </w:rPr>
        <w:t>181–201</w:t>
      </w:r>
    </w:p>
    <w:p w14:paraId="68F68461"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544167A3" w14:textId="6B3CA883" w:rsidR="00A16414" w:rsidRDefault="009D3FA0">
      <w:pPr>
        <w:pBdr>
          <w:top w:val="nil"/>
          <w:left w:val="nil"/>
          <w:bottom w:val="nil"/>
          <w:right w:val="nil"/>
          <w:between w:val="nil"/>
        </w:pBdr>
        <w:spacing w:before="1"/>
        <w:ind w:right="2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Werner</w:t>
      </w:r>
      <w:r w:rsidR="00AF1AE6">
        <w:rPr>
          <w:rFonts w:ascii="Times New Roman" w:eastAsia="Times New Roman" w:hAnsi="Times New Roman" w:cs="Times New Roman"/>
          <w:color w:val="000000"/>
          <w:sz w:val="24"/>
          <w:szCs w:val="24"/>
        </w:rPr>
        <w:t xml:space="preserve"> EE</w:t>
      </w:r>
      <w:r w:rsidR="006D714C">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Glennemeier</w:t>
      </w:r>
      <w:proofErr w:type="spellEnd"/>
      <w:r w:rsidR="00AF1AE6">
        <w:rPr>
          <w:rFonts w:ascii="Times New Roman" w:eastAsia="Times New Roman" w:hAnsi="Times New Roman" w:cs="Times New Roman"/>
          <w:color w:val="000000"/>
          <w:sz w:val="24"/>
          <w:szCs w:val="24"/>
        </w:rPr>
        <w:t xml:space="preserve"> KS. </w:t>
      </w:r>
      <w:r w:rsidR="006D714C">
        <w:rPr>
          <w:rFonts w:ascii="Times New Roman" w:eastAsia="Times New Roman" w:hAnsi="Times New Roman" w:cs="Times New Roman"/>
          <w:color w:val="000000"/>
          <w:sz w:val="24"/>
          <w:szCs w:val="24"/>
        </w:rPr>
        <w:t xml:space="preserve">1999. </w:t>
      </w:r>
      <w:r w:rsidR="00AF1AE6">
        <w:rPr>
          <w:rFonts w:ascii="Times New Roman" w:eastAsia="Times New Roman" w:hAnsi="Times New Roman" w:cs="Times New Roman"/>
          <w:color w:val="000000"/>
          <w:sz w:val="24"/>
          <w:szCs w:val="24"/>
        </w:rPr>
        <w:t xml:space="preserve">Influence of Forest Canopy Cover on the Breeding Pond Distributions of Several Amphibian Species. </w:t>
      </w:r>
      <w:proofErr w:type="spellStart"/>
      <w:r w:rsidR="00AF1AE6" w:rsidRPr="006D714C">
        <w:rPr>
          <w:rFonts w:ascii="Times New Roman" w:eastAsia="Times New Roman" w:hAnsi="Times New Roman" w:cs="Times New Roman"/>
          <w:bCs/>
          <w:color w:val="000000"/>
          <w:sz w:val="24"/>
          <w:szCs w:val="24"/>
        </w:rPr>
        <w:t>Copeia</w:t>
      </w:r>
      <w:proofErr w:type="spellEnd"/>
      <w:r w:rsidR="006D714C">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1999</w:t>
      </w:r>
      <w:r w:rsidR="006D714C">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1</w:t>
      </w:r>
      <w:r w:rsidR="006D714C">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1</w:t>
      </w:r>
      <w:r w:rsidR="006D714C">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12</w:t>
      </w:r>
    </w:p>
    <w:p w14:paraId="6C31AF5B"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4921196A" w14:textId="7DE68586" w:rsidR="00A16414" w:rsidRDefault="009D3FA0">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Zurel</w:t>
      </w:r>
      <w:r w:rsidR="00AF1AE6">
        <w:rPr>
          <w:rFonts w:ascii="Times New Roman" w:eastAsia="Times New Roman" w:hAnsi="Times New Roman" w:cs="Times New Roman"/>
          <w:color w:val="000000"/>
          <w:sz w:val="24"/>
          <w:szCs w:val="24"/>
        </w:rPr>
        <w:t xml:space="preserve"> D</w:t>
      </w:r>
      <w:r w:rsidR="0073624A">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 xml:space="preserve">et al. </w:t>
      </w:r>
      <w:r w:rsidR="0073624A">
        <w:rPr>
          <w:rFonts w:ascii="Times New Roman" w:eastAsia="Times New Roman" w:hAnsi="Times New Roman" w:cs="Times New Roman"/>
          <w:color w:val="000000"/>
          <w:sz w:val="24"/>
          <w:szCs w:val="24"/>
        </w:rPr>
        <w:t xml:space="preserve">2020. </w:t>
      </w:r>
      <w:r w:rsidR="00AF1AE6">
        <w:rPr>
          <w:rFonts w:ascii="Times New Roman" w:eastAsia="Times New Roman" w:hAnsi="Times New Roman" w:cs="Times New Roman"/>
          <w:color w:val="000000"/>
          <w:sz w:val="24"/>
          <w:szCs w:val="24"/>
        </w:rPr>
        <w:t xml:space="preserve">A standard protocol for reporting species distribution models. </w:t>
      </w:r>
      <w:proofErr w:type="spellStart"/>
      <w:r w:rsidR="00AF1AE6" w:rsidRPr="0073624A">
        <w:rPr>
          <w:rFonts w:ascii="Times New Roman" w:eastAsia="Times New Roman" w:hAnsi="Times New Roman" w:cs="Times New Roman"/>
          <w:bCs/>
          <w:color w:val="000000"/>
          <w:sz w:val="24"/>
          <w:szCs w:val="24"/>
        </w:rPr>
        <w:t>Ecography</w:t>
      </w:r>
      <w:proofErr w:type="spellEnd"/>
      <w:r w:rsidR="0073624A">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 xml:space="preserve"> 43</w:t>
      </w:r>
      <w:r w:rsidR="0073624A">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9</w:t>
      </w:r>
      <w:r w:rsidR="0073624A">
        <w:rPr>
          <w:rFonts w:ascii="Times New Roman" w:eastAsia="Times New Roman" w:hAnsi="Times New Roman" w:cs="Times New Roman"/>
          <w:color w:val="000000"/>
          <w:sz w:val="24"/>
          <w:szCs w:val="24"/>
        </w:rPr>
        <w:t xml:space="preserve">): </w:t>
      </w:r>
      <w:r w:rsidR="00AF1AE6">
        <w:rPr>
          <w:rFonts w:ascii="Times New Roman" w:eastAsia="Times New Roman" w:hAnsi="Times New Roman" w:cs="Times New Roman"/>
          <w:color w:val="000000"/>
          <w:sz w:val="24"/>
          <w:szCs w:val="24"/>
        </w:rPr>
        <w:t>1261</w:t>
      </w:r>
      <w:r w:rsidR="0073624A">
        <w:rPr>
          <w:rFonts w:ascii="Times New Roman" w:eastAsia="Times New Roman" w:hAnsi="Times New Roman" w:cs="Times New Roman"/>
          <w:color w:val="000000"/>
          <w:sz w:val="24"/>
          <w:szCs w:val="24"/>
        </w:rPr>
        <w:t>–</w:t>
      </w:r>
      <w:r w:rsidR="00AF1AE6">
        <w:rPr>
          <w:rFonts w:ascii="Times New Roman" w:eastAsia="Times New Roman" w:hAnsi="Times New Roman" w:cs="Times New Roman"/>
          <w:color w:val="000000"/>
          <w:sz w:val="24"/>
          <w:szCs w:val="24"/>
        </w:rPr>
        <w:t>1277</w:t>
      </w:r>
    </w:p>
    <w:p w14:paraId="15D8CBF4" w14:textId="77777777" w:rsidR="00A16414" w:rsidRDefault="00A16414">
      <w:pPr>
        <w:tabs>
          <w:tab w:val="left" w:pos="1392"/>
        </w:tabs>
        <w:rPr>
          <w:sz w:val="20"/>
          <w:szCs w:val="20"/>
        </w:rPr>
      </w:pPr>
    </w:p>
    <w:p w14:paraId="39151E51"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7A38D89F"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17311B6C" w14:textId="77777777" w:rsidR="00A16414" w:rsidRDefault="00A16414">
      <w:pPr>
        <w:pBdr>
          <w:top w:val="nil"/>
          <w:left w:val="nil"/>
          <w:bottom w:val="nil"/>
          <w:right w:val="nil"/>
          <w:between w:val="nil"/>
        </w:pBdr>
        <w:rPr>
          <w:rFonts w:ascii="Times New Roman" w:eastAsia="Times New Roman" w:hAnsi="Times New Roman" w:cs="Times New Roman"/>
          <w:color w:val="000000"/>
          <w:sz w:val="24"/>
          <w:szCs w:val="24"/>
        </w:rPr>
      </w:pPr>
    </w:p>
    <w:p w14:paraId="78201850" w14:textId="77777777" w:rsidR="00722E84" w:rsidRDefault="00722E84">
      <w:pPr>
        <w:pBdr>
          <w:top w:val="nil"/>
          <w:left w:val="nil"/>
          <w:bottom w:val="nil"/>
          <w:right w:val="nil"/>
          <w:between w:val="nil"/>
        </w:pBdr>
        <w:rPr>
          <w:rFonts w:ascii="Times New Roman" w:eastAsia="Times New Roman" w:hAnsi="Times New Roman" w:cs="Times New Roman"/>
          <w:color w:val="000000"/>
          <w:sz w:val="24"/>
          <w:szCs w:val="24"/>
        </w:rPr>
      </w:pPr>
    </w:p>
    <w:p w14:paraId="0D28C2B7" w14:textId="77777777" w:rsidR="00722E84" w:rsidRDefault="00722E84">
      <w:pPr>
        <w:pBdr>
          <w:top w:val="nil"/>
          <w:left w:val="nil"/>
          <w:bottom w:val="nil"/>
          <w:right w:val="nil"/>
          <w:between w:val="nil"/>
        </w:pBdr>
        <w:rPr>
          <w:rFonts w:ascii="Times New Roman" w:eastAsia="Times New Roman" w:hAnsi="Times New Roman" w:cs="Times New Roman"/>
          <w:color w:val="000000"/>
          <w:sz w:val="24"/>
          <w:szCs w:val="24"/>
        </w:rPr>
      </w:pPr>
    </w:p>
    <w:p w14:paraId="7A9E6429" w14:textId="77777777" w:rsidR="003D1569" w:rsidRDefault="003D1569">
      <w:pPr>
        <w:pBdr>
          <w:top w:val="nil"/>
          <w:left w:val="nil"/>
          <w:bottom w:val="nil"/>
          <w:right w:val="nil"/>
          <w:between w:val="nil"/>
        </w:pBdr>
        <w:rPr>
          <w:rFonts w:ascii="Times New Roman" w:eastAsia="Times New Roman" w:hAnsi="Times New Roman" w:cs="Times New Roman"/>
          <w:color w:val="000000"/>
          <w:sz w:val="24"/>
          <w:szCs w:val="24"/>
        </w:rPr>
      </w:pPr>
    </w:p>
    <w:p w14:paraId="5138C894" w14:textId="77777777" w:rsidR="003D1569" w:rsidRDefault="003D1569">
      <w:pPr>
        <w:pBdr>
          <w:top w:val="nil"/>
          <w:left w:val="nil"/>
          <w:bottom w:val="nil"/>
          <w:right w:val="nil"/>
          <w:between w:val="nil"/>
        </w:pBdr>
        <w:rPr>
          <w:rFonts w:ascii="Times New Roman" w:eastAsia="Times New Roman" w:hAnsi="Times New Roman" w:cs="Times New Roman"/>
          <w:color w:val="000000"/>
          <w:sz w:val="24"/>
          <w:szCs w:val="24"/>
        </w:rPr>
      </w:pPr>
    </w:p>
    <w:p w14:paraId="568984EC" w14:textId="77777777" w:rsidR="003D1569" w:rsidRDefault="003D1569">
      <w:pPr>
        <w:pBdr>
          <w:top w:val="nil"/>
          <w:left w:val="nil"/>
          <w:bottom w:val="nil"/>
          <w:right w:val="nil"/>
          <w:between w:val="nil"/>
        </w:pBdr>
        <w:rPr>
          <w:rFonts w:ascii="Times New Roman" w:eastAsia="Times New Roman" w:hAnsi="Times New Roman" w:cs="Times New Roman"/>
          <w:color w:val="000000"/>
          <w:sz w:val="24"/>
          <w:szCs w:val="24"/>
        </w:rPr>
      </w:pPr>
    </w:p>
    <w:p w14:paraId="59123DE4" w14:textId="77777777" w:rsidR="003D1569" w:rsidRDefault="003D1569">
      <w:pPr>
        <w:pBdr>
          <w:top w:val="nil"/>
          <w:left w:val="nil"/>
          <w:bottom w:val="nil"/>
          <w:right w:val="nil"/>
          <w:between w:val="nil"/>
        </w:pBdr>
        <w:rPr>
          <w:rFonts w:ascii="Times New Roman" w:eastAsia="Times New Roman" w:hAnsi="Times New Roman" w:cs="Times New Roman"/>
          <w:color w:val="000000"/>
          <w:sz w:val="24"/>
          <w:szCs w:val="24"/>
        </w:rPr>
      </w:pPr>
    </w:p>
    <w:p w14:paraId="29A12F73" w14:textId="77777777" w:rsidR="003D1569" w:rsidRDefault="003D1569">
      <w:pPr>
        <w:pBdr>
          <w:top w:val="nil"/>
          <w:left w:val="nil"/>
          <w:bottom w:val="nil"/>
          <w:right w:val="nil"/>
          <w:between w:val="nil"/>
        </w:pBdr>
        <w:rPr>
          <w:rFonts w:ascii="Times New Roman" w:eastAsia="Times New Roman" w:hAnsi="Times New Roman" w:cs="Times New Roman"/>
          <w:color w:val="000000"/>
          <w:sz w:val="24"/>
          <w:szCs w:val="24"/>
        </w:rPr>
      </w:pPr>
    </w:p>
    <w:p w14:paraId="1A32BD66" w14:textId="77777777" w:rsidR="003D1569" w:rsidRDefault="003D1569">
      <w:pPr>
        <w:pBdr>
          <w:top w:val="nil"/>
          <w:left w:val="nil"/>
          <w:bottom w:val="nil"/>
          <w:right w:val="nil"/>
          <w:between w:val="nil"/>
        </w:pBdr>
        <w:rPr>
          <w:rFonts w:ascii="Times New Roman" w:eastAsia="Times New Roman" w:hAnsi="Times New Roman" w:cs="Times New Roman"/>
          <w:color w:val="000000"/>
          <w:sz w:val="24"/>
          <w:szCs w:val="24"/>
        </w:rPr>
      </w:pPr>
    </w:p>
    <w:p w14:paraId="07846ED2" w14:textId="77777777" w:rsidR="006D714C" w:rsidRDefault="006D714C">
      <w:pPr>
        <w:pBdr>
          <w:top w:val="nil"/>
          <w:left w:val="nil"/>
          <w:bottom w:val="nil"/>
          <w:right w:val="nil"/>
          <w:between w:val="nil"/>
        </w:pBdr>
        <w:rPr>
          <w:ins w:id="46" w:author="Pedro Simoes" w:date="2024-06-04T10:37:00Z" w16du:dateUtc="2024-06-04T13:37:00Z"/>
          <w:rFonts w:ascii="Times New Roman" w:eastAsia="Times New Roman" w:hAnsi="Times New Roman" w:cs="Times New Roman"/>
          <w:color w:val="000000"/>
          <w:sz w:val="24"/>
          <w:szCs w:val="24"/>
        </w:rPr>
      </w:pPr>
    </w:p>
    <w:p w14:paraId="28A241D3" w14:textId="77777777" w:rsidR="006E11CF" w:rsidRDefault="006E11CF">
      <w:pPr>
        <w:pBdr>
          <w:top w:val="nil"/>
          <w:left w:val="nil"/>
          <w:bottom w:val="nil"/>
          <w:right w:val="nil"/>
          <w:between w:val="nil"/>
        </w:pBdr>
        <w:rPr>
          <w:ins w:id="47" w:author="Pedro Simoes" w:date="2024-06-04T10:37:00Z" w16du:dateUtc="2024-06-04T13:37:00Z"/>
          <w:rFonts w:ascii="Times New Roman" w:eastAsia="Times New Roman" w:hAnsi="Times New Roman" w:cs="Times New Roman"/>
          <w:color w:val="000000"/>
          <w:sz w:val="24"/>
          <w:szCs w:val="24"/>
        </w:rPr>
      </w:pPr>
    </w:p>
    <w:p w14:paraId="376CDFB7" w14:textId="77777777" w:rsidR="006E11CF" w:rsidRDefault="006E11CF">
      <w:pPr>
        <w:pBdr>
          <w:top w:val="nil"/>
          <w:left w:val="nil"/>
          <w:bottom w:val="nil"/>
          <w:right w:val="nil"/>
          <w:between w:val="nil"/>
        </w:pBdr>
        <w:rPr>
          <w:ins w:id="48" w:author="Pedro Simoes" w:date="2024-06-04T10:37:00Z" w16du:dateUtc="2024-06-04T13:37:00Z"/>
          <w:rFonts w:ascii="Times New Roman" w:eastAsia="Times New Roman" w:hAnsi="Times New Roman" w:cs="Times New Roman"/>
          <w:color w:val="000000"/>
          <w:sz w:val="24"/>
          <w:szCs w:val="24"/>
        </w:rPr>
      </w:pPr>
    </w:p>
    <w:p w14:paraId="12347E78" w14:textId="77777777" w:rsidR="006E11CF" w:rsidRDefault="006E11CF">
      <w:pPr>
        <w:pBdr>
          <w:top w:val="nil"/>
          <w:left w:val="nil"/>
          <w:bottom w:val="nil"/>
          <w:right w:val="nil"/>
          <w:between w:val="nil"/>
        </w:pBdr>
        <w:rPr>
          <w:ins w:id="49" w:author="Pedro Simoes" w:date="2024-06-04T10:37:00Z" w16du:dateUtc="2024-06-04T13:37:00Z"/>
          <w:rFonts w:ascii="Times New Roman" w:eastAsia="Times New Roman" w:hAnsi="Times New Roman" w:cs="Times New Roman"/>
          <w:color w:val="000000"/>
          <w:sz w:val="24"/>
          <w:szCs w:val="24"/>
        </w:rPr>
      </w:pPr>
    </w:p>
    <w:p w14:paraId="160D8E52" w14:textId="77777777" w:rsidR="006E11CF" w:rsidRDefault="006E11CF">
      <w:pPr>
        <w:pBdr>
          <w:top w:val="nil"/>
          <w:left w:val="nil"/>
          <w:bottom w:val="nil"/>
          <w:right w:val="nil"/>
          <w:between w:val="nil"/>
        </w:pBdr>
        <w:rPr>
          <w:ins w:id="50" w:author="Pedro Simoes" w:date="2024-06-04T10:37:00Z" w16du:dateUtc="2024-06-04T13:37:00Z"/>
          <w:rFonts w:ascii="Times New Roman" w:eastAsia="Times New Roman" w:hAnsi="Times New Roman" w:cs="Times New Roman"/>
          <w:color w:val="000000"/>
          <w:sz w:val="24"/>
          <w:szCs w:val="24"/>
        </w:rPr>
      </w:pPr>
    </w:p>
    <w:p w14:paraId="56C020F3" w14:textId="77777777" w:rsidR="006E11CF" w:rsidRDefault="006E11CF">
      <w:pPr>
        <w:pBdr>
          <w:top w:val="nil"/>
          <w:left w:val="nil"/>
          <w:bottom w:val="nil"/>
          <w:right w:val="nil"/>
          <w:between w:val="nil"/>
        </w:pBdr>
        <w:rPr>
          <w:ins w:id="51" w:author="Pedro Simoes" w:date="2024-06-04T10:37:00Z" w16du:dateUtc="2024-06-04T13:37:00Z"/>
          <w:rFonts w:ascii="Times New Roman" w:eastAsia="Times New Roman" w:hAnsi="Times New Roman" w:cs="Times New Roman"/>
          <w:color w:val="000000"/>
          <w:sz w:val="24"/>
          <w:szCs w:val="24"/>
        </w:rPr>
      </w:pPr>
    </w:p>
    <w:p w14:paraId="185A0761" w14:textId="77777777" w:rsidR="006E11CF" w:rsidRDefault="006E11CF">
      <w:pPr>
        <w:pBdr>
          <w:top w:val="nil"/>
          <w:left w:val="nil"/>
          <w:bottom w:val="nil"/>
          <w:right w:val="nil"/>
          <w:between w:val="nil"/>
        </w:pBdr>
        <w:rPr>
          <w:rFonts w:ascii="Times New Roman" w:eastAsia="Times New Roman" w:hAnsi="Times New Roman" w:cs="Times New Roman"/>
          <w:color w:val="000000"/>
          <w:sz w:val="24"/>
          <w:szCs w:val="24"/>
        </w:rPr>
      </w:pPr>
    </w:p>
    <w:p w14:paraId="4B22D483" w14:textId="77777777" w:rsidR="00DE5750" w:rsidRDefault="00DE5750">
      <w:pPr>
        <w:pBdr>
          <w:top w:val="nil"/>
          <w:left w:val="nil"/>
          <w:bottom w:val="nil"/>
          <w:right w:val="nil"/>
          <w:between w:val="nil"/>
        </w:pBdr>
        <w:rPr>
          <w:rFonts w:ascii="Times New Roman" w:eastAsia="Times New Roman" w:hAnsi="Times New Roman" w:cs="Times New Roman"/>
          <w:color w:val="000000"/>
          <w:sz w:val="24"/>
          <w:szCs w:val="24"/>
        </w:rPr>
      </w:pPr>
    </w:p>
    <w:p w14:paraId="75C5290B" w14:textId="77777777" w:rsidR="00DE5750" w:rsidRDefault="00DE5750">
      <w:pPr>
        <w:pBdr>
          <w:top w:val="nil"/>
          <w:left w:val="nil"/>
          <w:bottom w:val="nil"/>
          <w:right w:val="nil"/>
          <w:between w:val="nil"/>
        </w:pBdr>
        <w:rPr>
          <w:rFonts w:ascii="Times New Roman" w:eastAsia="Times New Roman" w:hAnsi="Times New Roman" w:cs="Times New Roman"/>
          <w:color w:val="000000"/>
          <w:sz w:val="24"/>
          <w:szCs w:val="24"/>
        </w:rPr>
      </w:pPr>
    </w:p>
    <w:p w14:paraId="04377A3B" w14:textId="77777777" w:rsidR="00DE5750" w:rsidRDefault="00DE5750">
      <w:pPr>
        <w:pBdr>
          <w:top w:val="nil"/>
          <w:left w:val="nil"/>
          <w:bottom w:val="nil"/>
          <w:right w:val="nil"/>
          <w:between w:val="nil"/>
        </w:pBdr>
        <w:rPr>
          <w:rFonts w:ascii="Times New Roman" w:eastAsia="Times New Roman" w:hAnsi="Times New Roman" w:cs="Times New Roman"/>
          <w:color w:val="000000"/>
          <w:sz w:val="24"/>
          <w:szCs w:val="24"/>
        </w:rPr>
      </w:pPr>
    </w:p>
    <w:p w14:paraId="17BFE263" w14:textId="77777777" w:rsidR="00DE5750" w:rsidRDefault="00DE5750">
      <w:pPr>
        <w:pBdr>
          <w:top w:val="nil"/>
          <w:left w:val="nil"/>
          <w:bottom w:val="nil"/>
          <w:right w:val="nil"/>
          <w:between w:val="nil"/>
        </w:pBdr>
        <w:rPr>
          <w:rFonts w:ascii="Times New Roman" w:eastAsia="Times New Roman" w:hAnsi="Times New Roman" w:cs="Times New Roman"/>
          <w:color w:val="000000"/>
          <w:sz w:val="24"/>
          <w:szCs w:val="24"/>
        </w:rPr>
      </w:pPr>
    </w:p>
    <w:p w14:paraId="48B79916" w14:textId="77777777" w:rsidR="00DE5750" w:rsidRDefault="00DE5750">
      <w:pPr>
        <w:pBdr>
          <w:top w:val="nil"/>
          <w:left w:val="nil"/>
          <w:bottom w:val="nil"/>
          <w:right w:val="nil"/>
          <w:between w:val="nil"/>
        </w:pBdr>
        <w:rPr>
          <w:rFonts w:ascii="Times New Roman" w:eastAsia="Times New Roman" w:hAnsi="Times New Roman" w:cs="Times New Roman"/>
          <w:color w:val="000000"/>
          <w:sz w:val="24"/>
          <w:szCs w:val="24"/>
        </w:rPr>
      </w:pPr>
    </w:p>
    <w:p w14:paraId="22969574" w14:textId="77777777" w:rsidR="00DE5750" w:rsidRDefault="00DE5750">
      <w:pPr>
        <w:pBdr>
          <w:top w:val="nil"/>
          <w:left w:val="nil"/>
          <w:bottom w:val="nil"/>
          <w:right w:val="nil"/>
          <w:between w:val="nil"/>
        </w:pBdr>
        <w:rPr>
          <w:rFonts w:ascii="Times New Roman" w:eastAsia="Times New Roman" w:hAnsi="Times New Roman" w:cs="Times New Roman"/>
          <w:color w:val="000000"/>
          <w:sz w:val="24"/>
          <w:szCs w:val="24"/>
        </w:rPr>
      </w:pPr>
    </w:p>
    <w:p w14:paraId="04AC3C8B" w14:textId="77777777" w:rsidR="00DE5750" w:rsidRDefault="00DE5750">
      <w:pPr>
        <w:pBdr>
          <w:top w:val="nil"/>
          <w:left w:val="nil"/>
          <w:bottom w:val="nil"/>
          <w:right w:val="nil"/>
          <w:between w:val="nil"/>
        </w:pBdr>
        <w:rPr>
          <w:rFonts w:ascii="Times New Roman" w:eastAsia="Times New Roman" w:hAnsi="Times New Roman" w:cs="Times New Roman"/>
          <w:color w:val="000000"/>
          <w:sz w:val="24"/>
          <w:szCs w:val="24"/>
        </w:rPr>
      </w:pPr>
    </w:p>
    <w:p w14:paraId="69DA796F" w14:textId="77777777" w:rsidR="00DE5750" w:rsidRDefault="00DE5750">
      <w:pPr>
        <w:pBdr>
          <w:top w:val="nil"/>
          <w:left w:val="nil"/>
          <w:bottom w:val="nil"/>
          <w:right w:val="nil"/>
          <w:between w:val="nil"/>
        </w:pBdr>
        <w:rPr>
          <w:rFonts w:ascii="Times New Roman" w:eastAsia="Times New Roman" w:hAnsi="Times New Roman" w:cs="Times New Roman"/>
          <w:color w:val="000000"/>
          <w:sz w:val="24"/>
          <w:szCs w:val="24"/>
        </w:rPr>
      </w:pPr>
    </w:p>
    <w:p w14:paraId="596562F7" w14:textId="77777777" w:rsidR="00DE5750" w:rsidRDefault="00DE5750">
      <w:pPr>
        <w:pBdr>
          <w:top w:val="nil"/>
          <w:left w:val="nil"/>
          <w:bottom w:val="nil"/>
          <w:right w:val="nil"/>
          <w:between w:val="nil"/>
        </w:pBdr>
        <w:rPr>
          <w:rFonts w:ascii="Times New Roman" w:eastAsia="Times New Roman" w:hAnsi="Times New Roman" w:cs="Times New Roman"/>
          <w:color w:val="000000"/>
          <w:sz w:val="24"/>
          <w:szCs w:val="24"/>
        </w:rPr>
      </w:pPr>
    </w:p>
    <w:p w14:paraId="77059238" w14:textId="77777777" w:rsidR="00DE5750" w:rsidRDefault="00DE5750">
      <w:pPr>
        <w:pBdr>
          <w:top w:val="nil"/>
          <w:left w:val="nil"/>
          <w:bottom w:val="nil"/>
          <w:right w:val="nil"/>
          <w:between w:val="nil"/>
        </w:pBdr>
        <w:rPr>
          <w:rFonts w:ascii="Times New Roman" w:eastAsia="Times New Roman" w:hAnsi="Times New Roman" w:cs="Times New Roman"/>
          <w:color w:val="000000"/>
          <w:sz w:val="24"/>
          <w:szCs w:val="24"/>
        </w:rPr>
      </w:pPr>
    </w:p>
    <w:p w14:paraId="591153FB" w14:textId="77777777" w:rsidR="00DE5750" w:rsidRDefault="00DE5750">
      <w:pPr>
        <w:pBdr>
          <w:top w:val="nil"/>
          <w:left w:val="nil"/>
          <w:bottom w:val="nil"/>
          <w:right w:val="nil"/>
          <w:between w:val="nil"/>
        </w:pBdr>
        <w:rPr>
          <w:rFonts w:ascii="Times New Roman" w:eastAsia="Times New Roman" w:hAnsi="Times New Roman" w:cs="Times New Roman"/>
          <w:color w:val="000000"/>
          <w:sz w:val="24"/>
          <w:szCs w:val="24"/>
        </w:rPr>
      </w:pPr>
    </w:p>
    <w:p w14:paraId="6CDAF7BE" w14:textId="77777777" w:rsidR="00DE5750" w:rsidRDefault="00DE5750">
      <w:pPr>
        <w:pBdr>
          <w:top w:val="nil"/>
          <w:left w:val="nil"/>
          <w:bottom w:val="nil"/>
          <w:right w:val="nil"/>
          <w:between w:val="nil"/>
        </w:pBdr>
        <w:rPr>
          <w:rFonts w:ascii="Times New Roman" w:eastAsia="Times New Roman" w:hAnsi="Times New Roman" w:cs="Times New Roman"/>
          <w:color w:val="000000"/>
          <w:sz w:val="24"/>
          <w:szCs w:val="24"/>
        </w:rPr>
      </w:pPr>
    </w:p>
    <w:p w14:paraId="25CBB7D3" w14:textId="77777777" w:rsidR="00DE5750" w:rsidRDefault="00DE5750">
      <w:pPr>
        <w:pBdr>
          <w:top w:val="nil"/>
          <w:left w:val="nil"/>
          <w:bottom w:val="nil"/>
          <w:right w:val="nil"/>
          <w:between w:val="nil"/>
        </w:pBdr>
        <w:rPr>
          <w:rFonts w:ascii="Times New Roman" w:eastAsia="Times New Roman" w:hAnsi="Times New Roman" w:cs="Times New Roman"/>
          <w:color w:val="000000"/>
          <w:sz w:val="24"/>
          <w:szCs w:val="24"/>
        </w:rPr>
      </w:pPr>
    </w:p>
    <w:p w14:paraId="79C27008" w14:textId="77777777" w:rsidR="00DE5750" w:rsidRDefault="00DE5750">
      <w:pPr>
        <w:pBdr>
          <w:top w:val="nil"/>
          <w:left w:val="nil"/>
          <w:bottom w:val="nil"/>
          <w:right w:val="nil"/>
          <w:between w:val="nil"/>
        </w:pBdr>
        <w:rPr>
          <w:rFonts w:ascii="Times New Roman" w:eastAsia="Times New Roman" w:hAnsi="Times New Roman" w:cs="Times New Roman"/>
          <w:color w:val="000000"/>
          <w:sz w:val="24"/>
          <w:szCs w:val="24"/>
        </w:rPr>
      </w:pPr>
    </w:p>
    <w:p w14:paraId="51F5BEE6" w14:textId="77777777" w:rsidR="00A16414" w:rsidRDefault="00AF1AE6">
      <w:pPr>
        <w:pStyle w:val="Ttulo1"/>
        <w:tabs>
          <w:tab w:val="left" w:pos="401"/>
        </w:tabs>
        <w:ind w:left="0"/>
        <w:rPr>
          <w:rFonts w:ascii="Times New Roman" w:eastAsia="Times New Roman" w:hAnsi="Times New Roman" w:cs="Times New Roman"/>
        </w:rPr>
      </w:pPr>
      <w:r>
        <w:rPr>
          <w:rFonts w:ascii="Times New Roman" w:eastAsia="Times New Roman" w:hAnsi="Times New Roman" w:cs="Times New Roman"/>
        </w:rPr>
        <w:t>Supplementary Material</w:t>
      </w:r>
    </w:p>
    <w:p w14:paraId="5BA94E07" w14:textId="77777777" w:rsidR="00A16414" w:rsidRDefault="00A16414">
      <w:pPr>
        <w:tabs>
          <w:tab w:val="left" w:pos="401"/>
        </w:tabs>
      </w:pPr>
    </w:p>
    <w:p w14:paraId="09233F88" w14:textId="751D6F41" w:rsidR="00A16414" w:rsidRPr="00BE357A" w:rsidRDefault="00E61C9A" w:rsidP="00BE357A">
      <w:pPr>
        <w:spacing w:line="233" w:lineRule="auto"/>
        <w:rPr>
          <w:rFonts w:ascii="Times New Roman" w:hAnsi="Times New Roman" w:cs="Times New Roman"/>
          <w:sz w:val="24"/>
          <w:szCs w:val="24"/>
        </w:rPr>
      </w:pPr>
      <w:r>
        <w:rPr>
          <w:rFonts w:ascii="Times New Roman" w:hAnsi="Times New Roman" w:cs="Times New Roman"/>
          <w:b/>
          <w:bCs/>
          <w:sz w:val="24"/>
          <w:szCs w:val="24"/>
        </w:rPr>
        <w:t>Table</w:t>
      </w:r>
      <w:r w:rsidR="001B14F6" w:rsidRPr="00BE357A">
        <w:rPr>
          <w:rFonts w:ascii="Times New Roman" w:hAnsi="Times New Roman" w:cs="Times New Roman"/>
          <w:b/>
          <w:bCs/>
          <w:sz w:val="24"/>
          <w:szCs w:val="24"/>
        </w:rPr>
        <w:t xml:space="preserve"> </w:t>
      </w:r>
      <w:r w:rsidR="00AF1AE6" w:rsidRPr="00BE357A">
        <w:rPr>
          <w:rFonts w:ascii="Times New Roman" w:hAnsi="Times New Roman" w:cs="Times New Roman"/>
          <w:b/>
          <w:bCs/>
          <w:sz w:val="24"/>
          <w:szCs w:val="24"/>
        </w:rPr>
        <w:t>S1</w:t>
      </w:r>
      <w:r w:rsidR="007B0B70" w:rsidRPr="00BE357A">
        <w:rPr>
          <w:rFonts w:ascii="Times New Roman" w:hAnsi="Times New Roman" w:cs="Times New Roman"/>
          <w:b/>
          <w:bCs/>
          <w:sz w:val="24"/>
          <w:szCs w:val="24"/>
        </w:rPr>
        <w:t>.</w:t>
      </w:r>
      <w:r w:rsidR="00AF1AE6" w:rsidRPr="00BE357A">
        <w:rPr>
          <w:rFonts w:ascii="Times New Roman" w:hAnsi="Times New Roman" w:cs="Times New Roman"/>
          <w:sz w:val="24"/>
          <w:szCs w:val="24"/>
        </w:rPr>
        <w:t xml:space="preserve"> table containing about all 35 non duplicated records, with its information about longitude and latitude coordinates, federative state, municipality, record source, whether </w:t>
      </w:r>
      <w:r w:rsidR="001A68D5" w:rsidRPr="00BE357A">
        <w:rPr>
          <w:rFonts w:ascii="Times New Roman" w:hAnsi="Times New Roman" w:cs="Times New Roman"/>
          <w:sz w:val="24"/>
          <w:szCs w:val="24"/>
        </w:rPr>
        <w:t>is thinned</w:t>
      </w:r>
      <w:r w:rsidR="00AF1AE6" w:rsidRPr="00BE357A">
        <w:rPr>
          <w:rFonts w:ascii="Times New Roman" w:hAnsi="Times New Roman" w:cs="Times New Roman"/>
          <w:sz w:val="24"/>
          <w:szCs w:val="24"/>
        </w:rPr>
        <w:t xml:space="preserve"> to modeling or not and whether </w:t>
      </w:r>
      <w:proofErr w:type="spellStart"/>
      <w:r w:rsidR="00AF1AE6" w:rsidRPr="00BE357A">
        <w:rPr>
          <w:rFonts w:ascii="Times New Roman" w:hAnsi="Times New Roman" w:cs="Times New Roman"/>
          <w:sz w:val="24"/>
          <w:szCs w:val="24"/>
        </w:rPr>
        <w:t>is</w:t>
      </w:r>
      <w:proofErr w:type="spellEnd"/>
      <w:r w:rsidR="00AF1AE6" w:rsidRPr="00BE357A">
        <w:rPr>
          <w:rFonts w:ascii="Times New Roman" w:hAnsi="Times New Roman" w:cs="Times New Roman"/>
          <w:sz w:val="24"/>
          <w:szCs w:val="24"/>
        </w:rPr>
        <w:t xml:space="preserve"> into a conservation unity.</w:t>
      </w:r>
    </w:p>
    <w:p w14:paraId="284907D8" w14:textId="77777777" w:rsidR="00A16414" w:rsidRDefault="00A16414">
      <w:pPr>
        <w:spacing w:before="4"/>
        <w:rPr>
          <w:rFonts w:ascii="Arial" w:eastAsia="Arial" w:hAnsi="Arial" w:cs="Arial"/>
          <w:b/>
          <w:sz w:val="12"/>
          <w:szCs w:val="12"/>
        </w:rPr>
      </w:pPr>
    </w:p>
    <w:tbl>
      <w:tblPr>
        <w:tblStyle w:val="1"/>
        <w:tblW w:w="97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5"/>
        <w:gridCol w:w="1350"/>
        <w:gridCol w:w="1110"/>
        <w:gridCol w:w="1695"/>
        <w:gridCol w:w="1185"/>
        <w:gridCol w:w="1335"/>
        <w:gridCol w:w="1770"/>
      </w:tblGrid>
      <w:tr w:rsidR="00A16414" w14:paraId="2E4B3014" w14:textId="77777777">
        <w:trPr>
          <w:trHeight w:val="1050"/>
        </w:trPr>
        <w:tc>
          <w:tcPr>
            <w:tcW w:w="1335" w:type="dxa"/>
            <w:tcBorders>
              <w:top w:val="single" w:sz="10" w:space="0" w:color="666666"/>
              <w:left w:val="nil"/>
              <w:bottom w:val="single" w:sz="10" w:space="0" w:color="666666"/>
              <w:right w:val="nil"/>
            </w:tcBorders>
            <w:shd w:val="clear" w:color="auto" w:fill="FFFFFF"/>
            <w:tcMar>
              <w:top w:w="0" w:type="dxa"/>
              <w:left w:w="0" w:type="dxa"/>
              <w:bottom w:w="0" w:type="dxa"/>
              <w:right w:w="0" w:type="dxa"/>
            </w:tcMar>
          </w:tcPr>
          <w:p w14:paraId="14BEAF3B"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Lon</w:t>
            </w:r>
          </w:p>
        </w:tc>
        <w:tc>
          <w:tcPr>
            <w:tcW w:w="1350" w:type="dxa"/>
            <w:tcBorders>
              <w:top w:val="single" w:sz="10" w:space="0" w:color="666666"/>
              <w:left w:val="nil"/>
              <w:bottom w:val="single" w:sz="10" w:space="0" w:color="666666"/>
              <w:right w:val="nil"/>
            </w:tcBorders>
            <w:shd w:val="clear" w:color="auto" w:fill="FFFFFF"/>
            <w:tcMar>
              <w:top w:w="0" w:type="dxa"/>
              <w:left w:w="0" w:type="dxa"/>
              <w:bottom w:w="0" w:type="dxa"/>
              <w:right w:w="0" w:type="dxa"/>
            </w:tcMar>
          </w:tcPr>
          <w:p w14:paraId="72552207"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Lat</w:t>
            </w:r>
          </w:p>
        </w:tc>
        <w:tc>
          <w:tcPr>
            <w:tcW w:w="1110" w:type="dxa"/>
            <w:tcBorders>
              <w:top w:val="single" w:sz="10" w:space="0" w:color="666666"/>
              <w:left w:val="nil"/>
              <w:bottom w:val="single" w:sz="10" w:space="0" w:color="666666"/>
              <w:right w:val="nil"/>
            </w:tcBorders>
            <w:shd w:val="clear" w:color="auto" w:fill="FFFFFF"/>
            <w:tcMar>
              <w:top w:w="0" w:type="dxa"/>
              <w:left w:w="0" w:type="dxa"/>
              <w:bottom w:w="0" w:type="dxa"/>
              <w:right w:w="0" w:type="dxa"/>
            </w:tcMar>
          </w:tcPr>
          <w:p w14:paraId="47075E34"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State</w:t>
            </w:r>
          </w:p>
        </w:tc>
        <w:tc>
          <w:tcPr>
            <w:tcW w:w="1695" w:type="dxa"/>
            <w:tcBorders>
              <w:top w:val="single" w:sz="10" w:space="0" w:color="666666"/>
              <w:left w:val="nil"/>
              <w:bottom w:val="single" w:sz="10" w:space="0" w:color="666666"/>
              <w:right w:val="nil"/>
            </w:tcBorders>
            <w:shd w:val="clear" w:color="auto" w:fill="FFFFFF"/>
            <w:tcMar>
              <w:top w:w="0" w:type="dxa"/>
              <w:left w:w="0" w:type="dxa"/>
              <w:bottom w:w="0" w:type="dxa"/>
              <w:right w:w="0" w:type="dxa"/>
            </w:tcMar>
          </w:tcPr>
          <w:p w14:paraId="00B5CDE1"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Municipality</w:t>
            </w:r>
          </w:p>
        </w:tc>
        <w:tc>
          <w:tcPr>
            <w:tcW w:w="1185" w:type="dxa"/>
            <w:tcBorders>
              <w:top w:val="single" w:sz="10" w:space="0" w:color="666666"/>
              <w:left w:val="nil"/>
              <w:bottom w:val="single" w:sz="10" w:space="0" w:color="666666"/>
              <w:right w:val="nil"/>
            </w:tcBorders>
            <w:shd w:val="clear" w:color="auto" w:fill="FFFFFF"/>
            <w:tcMar>
              <w:top w:w="0" w:type="dxa"/>
              <w:left w:w="0" w:type="dxa"/>
              <w:bottom w:w="0" w:type="dxa"/>
              <w:right w:w="0" w:type="dxa"/>
            </w:tcMar>
          </w:tcPr>
          <w:p w14:paraId="59A7F42C"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Source</w:t>
            </w:r>
          </w:p>
        </w:tc>
        <w:tc>
          <w:tcPr>
            <w:tcW w:w="1335" w:type="dxa"/>
            <w:tcBorders>
              <w:top w:val="single" w:sz="10" w:space="0" w:color="666666"/>
              <w:left w:val="nil"/>
              <w:bottom w:val="single" w:sz="10" w:space="0" w:color="666666"/>
              <w:right w:val="nil"/>
            </w:tcBorders>
            <w:shd w:val="clear" w:color="auto" w:fill="FFFFFF"/>
            <w:tcMar>
              <w:top w:w="0" w:type="dxa"/>
              <w:left w:w="0" w:type="dxa"/>
              <w:bottom w:w="0" w:type="dxa"/>
              <w:right w:w="0" w:type="dxa"/>
            </w:tcMar>
          </w:tcPr>
          <w:p w14:paraId="1B4F281C"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Thinned</w:t>
            </w:r>
          </w:p>
        </w:tc>
        <w:tc>
          <w:tcPr>
            <w:tcW w:w="1770" w:type="dxa"/>
            <w:tcBorders>
              <w:top w:val="single" w:sz="10" w:space="0" w:color="666666"/>
              <w:left w:val="nil"/>
              <w:bottom w:val="single" w:sz="10" w:space="0" w:color="666666"/>
              <w:right w:val="nil"/>
            </w:tcBorders>
            <w:shd w:val="clear" w:color="auto" w:fill="FFFFFF"/>
            <w:tcMar>
              <w:top w:w="0" w:type="dxa"/>
              <w:left w:w="0" w:type="dxa"/>
              <w:bottom w:w="0" w:type="dxa"/>
              <w:right w:w="0" w:type="dxa"/>
            </w:tcMar>
          </w:tcPr>
          <w:p w14:paraId="46C27D3C"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Into a Conservation Unity</w:t>
            </w:r>
          </w:p>
        </w:tc>
      </w:tr>
      <w:tr w:rsidR="00A16414" w14:paraId="3E0168FC" w14:textId="77777777">
        <w:trPr>
          <w:trHeight w:val="495"/>
        </w:trPr>
        <w:tc>
          <w:tcPr>
            <w:tcW w:w="1335" w:type="dxa"/>
            <w:tcBorders>
              <w:top w:val="nil"/>
              <w:left w:val="nil"/>
              <w:bottom w:val="nil"/>
              <w:right w:val="nil"/>
            </w:tcBorders>
            <w:shd w:val="clear" w:color="auto" w:fill="FFFFFF"/>
            <w:tcMar>
              <w:top w:w="0" w:type="dxa"/>
              <w:left w:w="0" w:type="dxa"/>
              <w:bottom w:w="0" w:type="dxa"/>
              <w:right w:w="0" w:type="dxa"/>
            </w:tcMar>
          </w:tcPr>
          <w:p w14:paraId="15803B78"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-39.17330</w:t>
            </w:r>
          </w:p>
        </w:tc>
        <w:tc>
          <w:tcPr>
            <w:tcW w:w="1350" w:type="dxa"/>
            <w:tcBorders>
              <w:top w:val="nil"/>
              <w:left w:val="nil"/>
              <w:bottom w:val="nil"/>
              <w:right w:val="nil"/>
            </w:tcBorders>
            <w:shd w:val="clear" w:color="auto" w:fill="FFFFFF"/>
            <w:tcMar>
              <w:top w:w="0" w:type="dxa"/>
              <w:left w:w="0" w:type="dxa"/>
              <w:bottom w:w="0" w:type="dxa"/>
              <w:right w:w="0" w:type="dxa"/>
            </w:tcMar>
          </w:tcPr>
          <w:p w14:paraId="73763A04"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-14.356213</w:t>
            </w:r>
          </w:p>
        </w:tc>
        <w:tc>
          <w:tcPr>
            <w:tcW w:w="1110" w:type="dxa"/>
            <w:tcBorders>
              <w:top w:val="nil"/>
              <w:left w:val="nil"/>
              <w:bottom w:val="nil"/>
              <w:right w:val="nil"/>
            </w:tcBorders>
            <w:shd w:val="clear" w:color="auto" w:fill="FFFFFF"/>
            <w:tcMar>
              <w:top w:w="0" w:type="dxa"/>
              <w:left w:w="0" w:type="dxa"/>
              <w:bottom w:w="0" w:type="dxa"/>
              <w:right w:w="0" w:type="dxa"/>
            </w:tcMar>
          </w:tcPr>
          <w:p w14:paraId="199C99FA"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Bahia</w:t>
            </w:r>
          </w:p>
        </w:tc>
        <w:tc>
          <w:tcPr>
            <w:tcW w:w="1695" w:type="dxa"/>
            <w:tcBorders>
              <w:top w:val="nil"/>
              <w:left w:val="nil"/>
              <w:bottom w:val="nil"/>
              <w:right w:val="nil"/>
            </w:tcBorders>
            <w:shd w:val="clear" w:color="auto" w:fill="FFFFFF"/>
            <w:tcMar>
              <w:top w:w="0" w:type="dxa"/>
              <w:left w:w="0" w:type="dxa"/>
              <w:bottom w:w="0" w:type="dxa"/>
              <w:right w:w="0" w:type="dxa"/>
            </w:tcMar>
          </w:tcPr>
          <w:p w14:paraId="27CBBC4D"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Itacaré</w:t>
            </w:r>
          </w:p>
        </w:tc>
        <w:tc>
          <w:tcPr>
            <w:tcW w:w="1185" w:type="dxa"/>
            <w:tcBorders>
              <w:top w:val="nil"/>
              <w:left w:val="nil"/>
              <w:bottom w:val="nil"/>
              <w:right w:val="nil"/>
            </w:tcBorders>
            <w:shd w:val="clear" w:color="auto" w:fill="FFFFFF"/>
            <w:tcMar>
              <w:top w:w="0" w:type="dxa"/>
              <w:left w:w="0" w:type="dxa"/>
              <w:bottom w:w="0" w:type="dxa"/>
              <w:right w:w="0" w:type="dxa"/>
            </w:tcMar>
          </w:tcPr>
          <w:p w14:paraId="4E039D74"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GBIF</w:t>
            </w:r>
          </w:p>
        </w:tc>
        <w:tc>
          <w:tcPr>
            <w:tcW w:w="1335" w:type="dxa"/>
            <w:tcBorders>
              <w:top w:val="nil"/>
              <w:left w:val="nil"/>
              <w:bottom w:val="nil"/>
              <w:right w:val="nil"/>
            </w:tcBorders>
            <w:shd w:val="clear" w:color="auto" w:fill="FFFFFF"/>
            <w:tcMar>
              <w:top w:w="0" w:type="dxa"/>
              <w:left w:w="0" w:type="dxa"/>
              <w:bottom w:w="0" w:type="dxa"/>
              <w:right w:w="0" w:type="dxa"/>
            </w:tcMar>
          </w:tcPr>
          <w:p w14:paraId="7BBC4FEA"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0" w:type="dxa"/>
            <w:tcBorders>
              <w:top w:val="nil"/>
              <w:left w:val="nil"/>
              <w:bottom w:val="nil"/>
              <w:right w:val="nil"/>
            </w:tcBorders>
            <w:shd w:val="clear" w:color="auto" w:fill="FFFFFF"/>
            <w:tcMar>
              <w:top w:w="0" w:type="dxa"/>
              <w:left w:w="0" w:type="dxa"/>
              <w:bottom w:w="0" w:type="dxa"/>
              <w:right w:w="0" w:type="dxa"/>
            </w:tcMar>
          </w:tcPr>
          <w:p w14:paraId="0252CFFA"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16414" w14:paraId="2989091A" w14:textId="77777777">
        <w:trPr>
          <w:trHeight w:val="750"/>
        </w:trPr>
        <w:tc>
          <w:tcPr>
            <w:tcW w:w="1335" w:type="dxa"/>
            <w:tcBorders>
              <w:top w:val="nil"/>
              <w:left w:val="nil"/>
              <w:bottom w:val="nil"/>
              <w:right w:val="nil"/>
            </w:tcBorders>
            <w:shd w:val="clear" w:color="auto" w:fill="FFFFFF"/>
            <w:tcMar>
              <w:top w:w="0" w:type="dxa"/>
              <w:left w:w="0" w:type="dxa"/>
              <w:bottom w:w="0" w:type="dxa"/>
              <w:right w:w="0" w:type="dxa"/>
            </w:tcMar>
          </w:tcPr>
          <w:p w14:paraId="57256A1C"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-36.33000</w:t>
            </w:r>
          </w:p>
        </w:tc>
        <w:tc>
          <w:tcPr>
            <w:tcW w:w="1350" w:type="dxa"/>
            <w:tcBorders>
              <w:top w:val="nil"/>
              <w:left w:val="nil"/>
              <w:bottom w:val="nil"/>
              <w:right w:val="nil"/>
            </w:tcBorders>
            <w:shd w:val="clear" w:color="auto" w:fill="FFFFFF"/>
            <w:tcMar>
              <w:top w:w="0" w:type="dxa"/>
              <w:left w:w="0" w:type="dxa"/>
              <w:bottom w:w="0" w:type="dxa"/>
              <w:right w:w="0" w:type="dxa"/>
            </w:tcMar>
          </w:tcPr>
          <w:p w14:paraId="5164877E"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-9.777000</w:t>
            </w:r>
          </w:p>
        </w:tc>
        <w:tc>
          <w:tcPr>
            <w:tcW w:w="1110" w:type="dxa"/>
            <w:tcBorders>
              <w:top w:val="nil"/>
              <w:left w:val="nil"/>
              <w:bottom w:val="nil"/>
              <w:right w:val="nil"/>
            </w:tcBorders>
            <w:shd w:val="clear" w:color="auto" w:fill="FFFFFF"/>
            <w:tcMar>
              <w:top w:w="0" w:type="dxa"/>
              <w:left w:w="0" w:type="dxa"/>
              <w:bottom w:w="0" w:type="dxa"/>
              <w:right w:w="0" w:type="dxa"/>
            </w:tcMar>
          </w:tcPr>
          <w:p w14:paraId="18AEC604"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Alagoas</w:t>
            </w:r>
          </w:p>
        </w:tc>
        <w:tc>
          <w:tcPr>
            <w:tcW w:w="1695" w:type="dxa"/>
            <w:tcBorders>
              <w:top w:val="nil"/>
              <w:left w:val="nil"/>
              <w:bottom w:val="nil"/>
              <w:right w:val="nil"/>
            </w:tcBorders>
            <w:shd w:val="clear" w:color="auto" w:fill="FFFFFF"/>
            <w:tcMar>
              <w:top w:w="0" w:type="dxa"/>
              <w:left w:w="0" w:type="dxa"/>
              <w:bottom w:w="0" w:type="dxa"/>
              <w:right w:w="0" w:type="dxa"/>
            </w:tcMar>
          </w:tcPr>
          <w:p w14:paraId="03EF47BF"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Campo Alegre</w:t>
            </w:r>
          </w:p>
        </w:tc>
        <w:tc>
          <w:tcPr>
            <w:tcW w:w="1185" w:type="dxa"/>
            <w:tcBorders>
              <w:top w:val="nil"/>
              <w:left w:val="nil"/>
              <w:bottom w:val="nil"/>
              <w:right w:val="nil"/>
            </w:tcBorders>
            <w:shd w:val="clear" w:color="auto" w:fill="FFFFFF"/>
            <w:tcMar>
              <w:top w:w="0" w:type="dxa"/>
              <w:left w:w="0" w:type="dxa"/>
              <w:bottom w:w="0" w:type="dxa"/>
              <w:right w:w="0" w:type="dxa"/>
            </w:tcMar>
          </w:tcPr>
          <w:p w14:paraId="0DA01805"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GBIF</w:t>
            </w:r>
          </w:p>
        </w:tc>
        <w:tc>
          <w:tcPr>
            <w:tcW w:w="1335" w:type="dxa"/>
            <w:tcBorders>
              <w:top w:val="nil"/>
              <w:left w:val="nil"/>
              <w:bottom w:val="nil"/>
              <w:right w:val="nil"/>
            </w:tcBorders>
            <w:shd w:val="clear" w:color="auto" w:fill="FFFFFF"/>
            <w:tcMar>
              <w:top w:w="0" w:type="dxa"/>
              <w:left w:w="0" w:type="dxa"/>
              <w:bottom w:w="0" w:type="dxa"/>
              <w:right w:w="0" w:type="dxa"/>
            </w:tcMar>
          </w:tcPr>
          <w:p w14:paraId="51C6430B"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70" w:type="dxa"/>
            <w:tcBorders>
              <w:top w:val="nil"/>
              <w:left w:val="nil"/>
              <w:bottom w:val="nil"/>
              <w:right w:val="nil"/>
            </w:tcBorders>
            <w:shd w:val="clear" w:color="auto" w:fill="FFFFFF"/>
            <w:tcMar>
              <w:top w:w="0" w:type="dxa"/>
              <w:left w:w="0" w:type="dxa"/>
              <w:bottom w:w="0" w:type="dxa"/>
              <w:right w:w="0" w:type="dxa"/>
            </w:tcMar>
          </w:tcPr>
          <w:p w14:paraId="3E06E4EC"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16414" w14:paraId="5E20748B" w14:textId="77777777">
        <w:trPr>
          <w:trHeight w:val="750"/>
        </w:trPr>
        <w:tc>
          <w:tcPr>
            <w:tcW w:w="1335" w:type="dxa"/>
            <w:tcBorders>
              <w:top w:val="nil"/>
              <w:left w:val="nil"/>
              <w:bottom w:val="nil"/>
              <w:right w:val="nil"/>
            </w:tcBorders>
            <w:shd w:val="clear" w:color="auto" w:fill="FFFFFF"/>
            <w:tcMar>
              <w:top w:w="0" w:type="dxa"/>
              <w:left w:w="0" w:type="dxa"/>
              <w:bottom w:w="0" w:type="dxa"/>
              <w:right w:w="0" w:type="dxa"/>
            </w:tcMar>
          </w:tcPr>
          <w:p w14:paraId="092EFC58"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-36.33000</w:t>
            </w:r>
          </w:p>
        </w:tc>
        <w:tc>
          <w:tcPr>
            <w:tcW w:w="1350" w:type="dxa"/>
            <w:tcBorders>
              <w:top w:val="nil"/>
              <w:left w:val="nil"/>
              <w:bottom w:val="nil"/>
              <w:right w:val="nil"/>
            </w:tcBorders>
            <w:shd w:val="clear" w:color="auto" w:fill="FFFFFF"/>
            <w:tcMar>
              <w:top w:w="0" w:type="dxa"/>
              <w:left w:w="0" w:type="dxa"/>
              <w:bottom w:w="0" w:type="dxa"/>
              <w:right w:w="0" w:type="dxa"/>
            </w:tcMar>
          </w:tcPr>
          <w:p w14:paraId="6A9383E6"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-9.780000</w:t>
            </w:r>
          </w:p>
        </w:tc>
        <w:tc>
          <w:tcPr>
            <w:tcW w:w="1110" w:type="dxa"/>
            <w:tcBorders>
              <w:top w:val="nil"/>
              <w:left w:val="nil"/>
              <w:bottom w:val="nil"/>
              <w:right w:val="nil"/>
            </w:tcBorders>
            <w:shd w:val="clear" w:color="auto" w:fill="FFFFFF"/>
            <w:tcMar>
              <w:top w:w="0" w:type="dxa"/>
              <w:left w:w="0" w:type="dxa"/>
              <w:bottom w:w="0" w:type="dxa"/>
              <w:right w:w="0" w:type="dxa"/>
            </w:tcMar>
          </w:tcPr>
          <w:p w14:paraId="3837F6C8"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Alagoas</w:t>
            </w:r>
          </w:p>
        </w:tc>
        <w:tc>
          <w:tcPr>
            <w:tcW w:w="1695" w:type="dxa"/>
            <w:tcBorders>
              <w:top w:val="nil"/>
              <w:left w:val="nil"/>
              <w:bottom w:val="nil"/>
              <w:right w:val="nil"/>
            </w:tcBorders>
            <w:shd w:val="clear" w:color="auto" w:fill="FFFFFF"/>
            <w:tcMar>
              <w:top w:w="0" w:type="dxa"/>
              <w:left w:w="0" w:type="dxa"/>
              <w:bottom w:w="0" w:type="dxa"/>
              <w:right w:w="0" w:type="dxa"/>
            </w:tcMar>
          </w:tcPr>
          <w:p w14:paraId="56032388"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Campo Alegre</w:t>
            </w:r>
          </w:p>
        </w:tc>
        <w:tc>
          <w:tcPr>
            <w:tcW w:w="1185" w:type="dxa"/>
            <w:tcBorders>
              <w:top w:val="nil"/>
              <w:left w:val="nil"/>
              <w:bottom w:val="nil"/>
              <w:right w:val="nil"/>
            </w:tcBorders>
            <w:shd w:val="clear" w:color="auto" w:fill="FFFFFF"/>
            <w:tcMar>
              <w:top w:w="0" w:type="dxa"/>
              <w:left w:w="0" w:type="dxa"/>
              <w:bottom w:w="0" w:type="dxa"/>
              <w:right w:w="0" w:type="dxa"/>
            </w:tcMar>
          </w:tcPr>
          <w:p w14:paraId="5177002E"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GBIF</w:t>
            </w:r>
          </w:p>
        </w:tc>
        <w:tc>
          <w:tcPr>
            <w:tcW w:w="1335" w:type="dxa"/>
            <w:tcBorders>
              <w:top w:val="nil"/>
              <w:left w:val="nil"/>
              <w:bottom w:val="nil"/>
              <w:right w:val="nil"/>
            </w:tcBorders>
            <w:shd w:val="clear" w:color="auto" w:fill="FFFFFF"/>
            <w:tcMar>
              <w:top w:w="0" w:type="dxa"/>
              <w:left w:w="0" w:type="dxa"/>
              <w:bottom w:w="0" w:type="dxa"/>
              <w:right w:w="0" w:type="dxa"/>
            </w:tcMar>
          </w:tcPr>
          <w:p w14:paraId="5D4ED481"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0" w:type="dxa"/>
            <w:tcBorders>
              <w:top w:val="nil"/>
              <w:left w:val="nil"/>
              <w:bottom w:val="nil"/>
              <w:right w:val="nil"/>
            </w:tcBorders>
            <w:shd w:val="clear" w:color="auto" w:fill="FFFFFF"/>
            <w:tcMar>
              <w:top w:w="0" w:type="dxa"/>
              <w:left w:w="0" w:type="dxa"/>
              <w:bottom w:w="0" w:type="dxa"/>
              <w:right w:w="0" w:type="dxa"/>
            </w:tcMar>
          </w:tcPr>
          <w:p w14:paraId="343B3301"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16414" w14:paraId="1B92925C" w14:textId="77777777">
        <w:trPr>
          <w:trHeight w:val="750"/>
        </w:trPr>
        <w:tc>
          <w:tcPr>
            <w:tcW w:w="1335" w:type="dxa"/>
            <w:tcBorders>
              <w:top w:val="nil"/>
              <w:left w:val="nil"/>
              <w:bottom w:val="nil"/>
              <w:right w:val="nil"/>
            </w:tcBorders>
            <w:shd w:val="clear" w:color="auto" w:fill="FFFFFF"/>
            <w:tcMar>
              <w:top w:w="0" w:type="dxa"/>
              <w:left w:w="0" w:type="dxa"/>
              <w:bottom w:w="0" w:type="dxa"/>
              <w:right w:w="0" w:type="dxa"/>
            </w:tcMar>
          </w:tcPr>
          <w:p w14:paraId="1E23E7C4"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-35.48300</w:t>
            </w:r>
          </w:p>
        </w:tc>
        <w:tc>
          <w:tcPr>
            <w:tcW w:w="1350" w:type="dxa"/>
            <w:tcBorders>
              <w:top w:val="nil"/>
              <w:left w:val="nil"/>
              <w:bottom w:val="nil"/>
              <w:right w:val="nil"/>
            </w:tcBorders>
            <w:shd w:val="clear" w:color="auto" w:fill="FFFFFF"/>
            <w:tcMar>
              <w:top w:w="0" w:type="dxa"/>
              <w:left w:w="0" w:type="dxa"/>
              <w:bottom w:w="0" w:type="dxa"/>
              <w:right w:w="0" w:type="dxa"/>
            </w:tcMar>
          </w:tcPr>
          <w:p w14:paraId="627F19ED"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-9.235000</w:t>
            </w:r>
          </w:p>
        </w:tc>
        <w:tc>
          <w:tcPr>
            <w:tcW w:w="1110" w:type="dxa"/>
            <w:tcBorders>
              <w:top w:val="nil"/>
              <w:left w:val="nil"/>
              <w:bottom w:val="nil"/>
              <w:right w:val="nil"/>
            </w:tcBorders>
            <w:shd w:val="clear" w:color="auto" w:fill="FFFFFF"/>
            <w:tcMar>
              <w:top w:w="0" w:type="dxa"/>
              <w:left w:w="0" w:type="dxa"/>
              <w:bottom w:w="0" w:type="dxa"/>
              <w:right w:w="0" w:type="dxa"/>
            </w:tcMar>
          </w:tcPr>
          <w:p w14:paraId="41127D21"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Alagoas</w:t>
            </w:r>
          </w:p>
        </w:tc>
        <w:tc>
          <w:tcPr>
            <w:tcW w:w="1695" w:type="dxa"/>
            <w:tcBorders>
              <w:top w:val="nil"/>
              <w:left w:val="nil"/>
              <w:bottom w:val="nil"/>
              <w:right w:val="nil"/>
            </w:tcBorders>
            <w:shd w:val="clear" w:color="auto" w:fill="FFFFFF"/>
            <w:tcMar>
              <w:top w:w="0" w:type="dxa"/>
              <w:left w:w="0" w:type="dxa"/>
              <w:bottom w:w="0" w:type="dxa"/>
              <w:right w:w="0" w:type="dxa"/>
            </w:tcMar>
          </w:tcPr>
          <w:p w14:paraId="7D572145"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Passo de </w:t>
            </w:r>
            <w:proofErr w:type="spellStart"/>
            <w:r>
              <w:rPr>
                <w:rFonts w:ascii="Times New Roman" w:eastAsia="Times New Roman" w:hAnsi="Times New Roman" w:cs="Times New Roman"/>
                <w:sz w:val="24"/>
                <w:szCs w:val="24"/>
              </w:rPr>
              <w:t>Camaragibe</w:t>
            </w:r>
            <w:proofErr w:type="spellEnd"/>
          </w:p>
        </w:tc>
        <w:tc>
          <w:tcPr>
            <w:tcW w:w="1185" w:type="dxa"/>
            <w:tcBorders>
              <w:top w:val="nil"/>
              <w:left w:val="nil"/>
              <w:bottom w:val="nil"/>
              <w:right w:val="nil"/>
            </w:tcBorders>
            <w:shd w:val="clear" w:color="auto" w:fill="FFFFFF"/>
            <w:tcMar>
              <w:top w:w="0" w:type="dxa"/>
              <w:left w:w="0" w:type="dxa"/>
              <w:bottom w:w="0" w:type="dxa"/>
              <w:right w:w="0" w:type="dxa"/>
            </w:tcMar>
          </w:tcPr>
          <w:p w14:paraId="12A43C72"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GBIF</w:t>
            </w:r>
          </w:p>
        </w:tc>
        <w:tc>
          <w:tcPr>
            <w:tcW w:w="1335" w:type="dxa"/>
            <w:tcBorders>
              <w:top w:val="nil"/>
              <w:left w:val="nil"/>
              <w:bottom w:val="nil"/>
              <w:right w:val="nil"/>
            </w:tcBorders>
            <w:shd w:val="clear" w:color="auto" w:fill="FFFFFF"/>
            <w:tcMar>
              <w:top w:w="0" w:type="dxa"/>
              <w:left w:w="0" w:type="dxa"/>
              <w:bottom w:w="0" w:type="dxa"/>
              <w:right w:w="0" w:type="dxa"/>
            </w:tcMar>
          </w:tcPr>
          <w:p w14:paraId="41AF95F0"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0" w:type="dxa"/>
            <w:tcBorders>
              <w:top w:val="nil"/>
              <w:left w:val="nil"/>
              <w:bottom w:val="nil"/>
              <w:right w:val="nil"/>
            </w:tcBorders>
            <w:shd w:val="clear" w:color="auto" w:fill="FFFFFF"/>
            <w:tcMar>
              <w:top w:w="0" w:type="dxa"/>
              <w:left w:w="0" w:type="dxa"/>
              <w:bottom w:w="0" w:type="dxa"/>
              <w:right w:w="0" w:type="dxa"/>
            </w:tcMar>
          </w:tcPr>
          <w:p w14:paraId="0817FEB1"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16414" w14:paraId="002D8650" w14:textId="77777777">
        <w:trPr>
          <w:trHeight w:val="750"/>
        </w:trPr>
        <w:tc>
          <w:tcPr>
            <w:tcW w:w="1335" w:type="dxa"/>
            <w:tcBorders>
              <w:top w:val="nil"/>
              <w:left w:val="nil"/>
              <w:bottom w:val="nil"/>
              <w:right w:val="nil"/>
            </w:tcBorders>
            <w:shd w:val="clear" w:color="auto" w:fill="FFFFFF"/>
            <w:tcMar>
              <w:top w:w="0" w:type="dxa"/>
              <w:left w:w="0" w:type="dxa"/>
              <w:bottom w:w="0" w:type="dxa"/>
              <w:right w:w="0" w:type="dxa"/>
            </w:tcMar>
          </w:tcPr>
          <w:p w14:paraId="6105A6E4"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-35.48000</w:t>
            </w:r>
          </w:p>
        </w:tc>
        <w:tc>
          <w:tcPr>
            <w:tcW w:w="1350" w:type="dxa"/>
            <w:tcBorders>
              <w:top w:val="nil"/>
              <w:left w:val="nil"/>
              <w:bottom w:val="nil"/>
              <w:right w:val="nil"/>
            </w:tcBorders>
            <w:shd w:val="clear" w:color="auto" w:fill="FFFFFF"/>
            <w:tcMar>
              <w:top w:w="0" w:type="dxa"/>
              <w:left w:w="0" w:type="dxa"/>
              <w:bottom w:w="0" w:type="dxa"/>
              <w:right w:w="0" w:type="dxa"/>
            </w:tcMar>
          </w:tcPr>
          <w:p w14:paraId="30E06001"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-9.230000</w:t>
            </w:r>
          </w:p>
        </w:tc>
        <w:tc>
          <w:tcPr>
            <w:tcW w:w="1110" w:type="dxa"/>
            <w:tcBorders>
              <w:top w:val="nil"/>
              <w:left w:val="nil"/>
              <w:bottom w:val="nil"/>
              <w:right w:val="nil"/>
            </w:tcBorders>
            <w:shd w:val="clear" w:color="auto" w:fill="FFFFFF"/>
            <w:tcMar>
              <w:top w:w="0" w:type="dxa"/>
              <w:left w:w="0" w:type="dxa"/>
              <w:bottom w:w="0" w:type="dxa"/>
              <w:right w:w="0" w:type="dxa"/>
            </w:tcMar>
          </w:tcPr>
          <w:p w14:paraId="2ACFE4C6"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Alagoas</w:t>
            </w:r>
          </w:p>
        </w:tc>
        <w:tc>
          <w:tcPr>
            <w:tcW w:w="1695" w:type="dxa"/>
            <w:tcBorders>
              <w:top w:val="nil"/>
              <w:left w:val="nil"/>
              <w:bottom w:val="nil"/>
              <w:right w:val="nil"/>
            </w:tcBorders>
            <w:shd w:val="clear" w:color="auto" w:fill="FFFFFF"/>
            <w:tcMar>
              <w:top w:w="0" w:type="dxa"/>
              <w:left w:w="0" w:type="dxa"/>
              <w:bottom w:w="0" w:type="dxa"/>
              <w:right w:w="0" w:type="dxa"/>
            </w:tcMar>
          </w:tcPr>
          <w:p w14:paraId="048854AD"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Passo de </w:t>
            </w:r>
            <w:proofErr w:type="spellStart"/>
            <w:r>
              <w:rPr>
                <w:rFonts w:ascii="Times New Roman" w:eastAsia="Times New Roman" w:hAnsi="Times New Roman" w:cs="Times New Roman"/>
                <w:sz w:val="24"/>
                <w:szCs w:val="24"/>
              </w:rPr>
              <w:t>Camaragibe</w:t>
            </w:r>
            <w:proofErr w:type="spellEnd"/>
          </w:p>
        </w:tc>
        <w:tc>
          <w:tcPr>
            <w:tcW w:w="1185" w:type="dxa"/>
            <w:tcBorders>
              <w:top w:val="nil"/>
              <w:left w:val="nil"/>
              <w:bottom w:val="nil"/>
              <w:right w:val="nil"/>
            </w:tcBorders>
            <w:shd w:val="clear" w:color="auto" w:fill="FFFFFF"/>
            <w:tcMar>
              <w:top w:w="0" w:type="dxa"/>
              <w:left w:w="0" w:type="dxa"/>
              <w:bottom w:w="0" w:type="dxa"/>
              <w:right w:w="0" w:type="dxa"/>
            </w:tcMar>
          </w:tcPr>
          <w:p w14:paraId="7D253507"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GBIF</w:t>
            </w:r>
          </w:p>
        </w:tc>
        <w:tc>
          <w:tcPr>
            <w:tcW w:w="1335" w:type="dxa"/>
            <w:tcBorders>
              <w:top w:val="nil"/>
              <w:left w:val="nil"/>
              <w:bottom w:val="nil"/>
              <w:right w:val="nil"/>
            </w:tcBorders>
            <w:shd w:val="clear" w:color="auto" w:fill="FFFFFF"/>
            <w:tcMar>
              <w:top w:w="0" w:type="dxa"/>
              <w:left w:w="0" w:type="dxa"/>
              <w:bottom w:w="0" w:type="dxa"/>
              <w:right w:w="0" w:type="dxa"/>
            </w:tcMar>
          </w:tcPr>
          <w:p w14:paraId="177058FD"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70" w:type="dxa"/>
            <w:tcBorders>
              <w:top w:val="nil"/>
              <w:left w:val="nil"/>
              <w:bottom w:val="nil"/>
              <w:right w:val="nil"/>
            </w:tcBorders>
            <w:shd w:val="clear" w:color="auto" w:fill="FFFFFF"/>
            <w:tcMar>
              <w:top w:w="0" w:type="dxa"/>
              <w:left w:w="0" w:type="dxa"/>
              <w:bottom w:w="0" w:type="dxa"/>
              <w:right w:w="0" w:type="dxa"/>
            </w:tcMar>
          </w:tcPr>
          <w:p w14:paraId="4C1296BC"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16414" w14:paraId="2E8B9C9C" w14:textId="77777777">
        <w:trPr>
          <w:trHeight w:val="750"/>
        </w:trPr>
        <w:tc>
          <w:tcPr>
            <w:tcW w:w="1335" w:type="dxa"/>
            <w:tcBorders>
              <w:top w:val="nil"/>
              <w:left w:val="nil"/>
              <w:bottom w:val="nil"/>
              <w:right w:val="nil"/>
            </w:tcBorders>
            <w:shd w:val="clear" w:color="auto" w:fill="FFFFFF"/>
            <w:tcMar>
              <w:top w:w="0" w:type="dxa"/>
              <w:left w:w="0" w:type="dxa"/>
              <w:bottom w:w="0" w:type="dxa"/>
              <w:right w:w="0" w:type="dxa"/>
            </w:tcMar>
          </w:tcPr>
          <w:p w14:paraId="6D8660A2"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-36.13333</w:t>
            </w:r>
          </w:p>
        </w:tc>
        <w:tc>
          <w:tcPr>
            <w:tcW w:w="1350" w:type="dxa"/>
            <w:tcBorders>
              <w:top w:val="nil"/>
              <w:left w:val="nil"/>
              <w:bottom w:val="nil"/>
              <w:right w:val="nil"/>
            </w:tcBorders>
            <w:shd w:val="clear" w:color="auto" w:fill="FFFFFF"/>
            <w:tcMar>
              <w:top w:w="0" w:type="dxa"/>
              <w:left w:w="0" w:type="dxa"/>
              <w:bottom w:w="0" w:type="dxa"/>
              <w:right w:w="0" w:type="dxa"/>
            </w:tcMar>
          </w:tcPr>
          <w:p w14:paraId="5736222F"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-9.916670</w:t>
            </w:r>
          </w:p>
        </w:tc>
        <w:tc>
          <w:tcPr>
            <w:tcW w:w="1110" w:type="dxa"/>
            <w:tcBorders>
              <w:top w:val="nil"/>
              <w:left w:val="nil"/>
              <w:bottom w:val="nil"/>
              <w:right w:val="nil"/>
            </w:tcBorders>
            <w:shd w:val="clear" w:color="auto" w:fill="FFFFFF"/>
            <w:tcMar>
              <w:top w:w="0" w:type="dxa"/>
              <w:left w:w="0" w:type="dxa"/>
              <w:bottom w:w="0" w:type="dxa"/>
              <w:right w:w="0" w:type="dxa"/>
            </w:tcMar>
          </w:tcPr>
          <w:p w14:paraId="52CA4C8D"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Alagoas</w:t>
            </w:r>
          </w:p>
        </w:tc>
        <w:tc>
          <w:tcPr>
            <w:tcW w:w="1695" w:type="dxa"/>
            <w:tcBorders>
              <w:top w:val="nil"/>
              <w:left w:val="nil"/>
              <w:bottom w:val="nil"/>
              <w:right w:val="nil"/>
            </w:tcBorders>
            <w:shd w:val="clear" w:color="auto" w:fill="FFFFFF"/>
            <w:tcMar>
              <w:top w:w="0" w:type="dxa"/>
              <w:left w:w="0" w:type="dxa"/>
              <w:bottom w:w="0" w:type="dxa"/>
              <w:right w:w="0" w:type="dxa"/>
            </w:tcMar>
          </w:tcPr>
          <w:p w14:paraId="35E79125"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Jequiá</w:t>
            </w:r>
            <w:proofErr w:type="spellEnd"/>
            <w:r>
              <w:rPr>
                <w:rFonts w:ascii="Times New Roman" w:eastAsia="Times New Roman" w:hAnsi="Times New Roman" w:cs="Times New Roman"/>
                <w:sz w:val="24"/>
                <w:szCs w:val="24"/>
              </w:rPr>
              <w:t xml:space="preserve"> da Praia</w:t>
            </w:r>
          </w:p>
        </w:tc>
        <w:tc>
          <w:tcPr>
            <w:tcW w:w="1185" w:type="dxa"/>
            <w:tcBorders>
              <w:top w:val="nil"/>
              <w:left w:val="nil"/>
              <w:bottom w:val="nil"/>
              <w:right w:val="nil"/>
            </w:tcBorders>
            <w:shd w:val="clear" w:color="auto" w:fill="FFFFFF"/>
            <w:tcMar>
              <w:top w:w="0" w:type="dxa"/>
              <w:left w:w="0" w:type="dxa"/>
              <w:bottom w:w="0" w:type="dxa"/>
              <w:right w:w="0" w:type="dxa"/>
            </w:tcMar>
          </w:tcPr>
          <w:p w14:paraId="0FB7FCB4"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GBIF</w:t>
            </w:r>
          </w:p>
        </w:tc>
        <w:tc>
          <w:tcPr>
            <w:tcW w:w="1335" w:type="dxa"/>
            <w:tcBorders>
              <w:top w:val="nil"/>
              <w:left w:val="nil"/>
              <w:bottom w:val="nil"/>
              <w:right w:val="nil"/>
            </w:tcBorders>
            <w:shd w:val="clear" w:color="auto" w:fill="FFFFFF"/>
            <w:tcMar>
              <w:top w:w="0" w:type="dxa"/>
              <w:left w:w="0" w:type="dxa"/>
              <w:bottom w:w="0" w:type="dxa"/>
              <w:right w:w="0" w:type="dxa"/>
            </w:tcMar>
          </w:tcPr>
          <w:p w14:paraId="20664B14"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0" w:type="dxa"/>
            <w:tcBorders>
              <w:top w:val="nil"/>
              <w:left w:val="nil"/>
              <w:bottom w:val="nil"/>
              <w:right w:val="nil"/>
            </w:tcBorders>
            <w:shd w:val="clear" w:color="auto" w:fill="FFFFFF"/>
            <w:tcMar>
              <w:top w:w="0" w:type="dxa"/>
              <w:left w:w="0" w:type="dxa"/>
              <w:bottom w:w="0" w:type="dxa"/>
              <w:right w:w="0" w:type="dxa"/>
            </w:tcMar>
          </w:tcPr>
          <w:p w14:paraId="0F5AEEE6"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16414" w14:paraId="5A18D462" w14:textId="77777777">
        <w:trPr>
          <w:trHeight w:val="480"/>
        </w:trPr>
        <w:tc>
          <w:tcPr>
            <w:tcW w:w="1335" w:type="dxa"/>
            <w:tcBorders>
              <w:top w:val="nil"/>
              <w:left w:val="nil"/>
              <w:bottom w:val="nil"/>
              <w:right w:val="nil"/>
            </w:tcBorders>
            <w:shd w:val="clear" w:color="auto" w:fill="FFFFFF"/>
            <w:tcMar>
              <w:top w:w="0" w:type="dxa"/>
              <w:left w:w="0" w:type="dxa"/>
              <w:bottom w:w="0" w:type="dxa"/>
              <w:right w:w="0" w:type="dxa"/>
            </w:tcMar>
          </w:tcPr>
          <w:p w14:paraId="3D03E935"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-39.73417</w:t>
            </w:r>
          </w:p>
        </w:tc>
        <w:tc>
          <w:tcPr>
            <w:tcW w:w="1350" w:type="dxa"/>
            <w:tcBorders>
              <w:top w:val="nil"/>
              <w:left w:val="nil"/>
              <w:bottom w:val="nil"/>
              <w:right w:val="nil"/>
            </w:tcBorders>
            <w:shd w:val="clear" w:color="auto" w:fill="FFFFFF"/>
            <w:tcMar>
              <w:top w:w="0" w:type="dxa"/>
              <w:left w:w="0" w:type="dxa"/>
              <w:bottom w:w="0" w:type="dxa"/>
              <w:right w:w="0" w:type="dxa"/>
            </w:tcMar>
          </w:tcPr>
          <w:p w14:paraId="5A167C9B"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-14.138056</w:t>
            </w:r>
          </w:p>
        </w:tc>
        <w:tc>
          <w:tcPr>
            <w:tcW w:w="1110" w:type="dxa"/>
            <w:tcBorders>
              <w:top w:val="nil"/>
              <w:left w:val="nil"/>
              <w:bottom w:val="nil"/>
              <w:right w:val="nil"/>
            </w:tcBorders>
            <w:shd w:val="clear" w:color="auto" w:fill="FFFFFF"/>
            <w:tcMar>
              <w:top w:w="0" w:type="dxa"/>
              <w:left w:w="0" w:type="dxa"/>
              <w:bottom w:w="0" w:type="dxa"/>
              <w:right w:w="0" w:type="dxa"/>
            </w:tcMar>
          </w:tcPr>
          <w:p w14:paraId="2BB724CB"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Bahia</w:t>
            </w:r>
          </w:p>
        </w:tc>
        <w:tc>
          <w:tcPr>
            <w:tcW w:w="1695" w:type="dxa"/>
            <w:tcBorders>
              <w:top w:val="nil"/>
              <w:left w:val="nil"/>
              <w:bottom w:val="nil"/>
              <w:right w:val="nil"/>
            </w:tcBorders>
            <w:shd w:val="clear" w:color="auto" w:fill="FFFFFF"/>
            <w:tcMar>
              <w:top w:w="0" w:type="dxa"/>
              <w:left w:w="0" w:type="dxa"/>
              <w:bottom w:w="0" w:type="dxa"/>
              <w:right w:w="0" w:type="dxa"/>
            </w:tcMar>
          </w:tcPr>
          <w:p w14:paraId="2C0B5B76"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Ipiaú</w:t>
            </w:r>
            <w:proofErr w:type="spellEnd"/>
          </w:p>
        </w:tc>
        <w:tc>
          <w:tcPr>
            <w:tcW w:w="1185" w:type="dxa"/>
            <w:tcBorders>
              <w:top w:val="nil"/>
              <w:left w:val="nil"/>
              <w:bottom w:val="nil"/>
              <w:right w:val="nil"/>
            </w:tcBorders>
            <w:shd w:val="clear" w:color="auto" w:fill="FFFFFF"/>
            <w:tcMar>
              <w:top w:w="0" w:type="dxa"/>
              <w:left w:w="0" w:type="dxa"/>
              <w:bottom w:w="0" w:type="dxa"/>
              <w:right w:w="0" w:type="dxa"/>
            </w:tcMar>
          </w:tcPr>
          <w:p w14:paraId="4AC07DEE"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GBIF</w:t>
            </w:r>
          </w:p>
        </w:tc>
        <w:tc>
          <w:tcPr>
            <w:tcW w:w="1335" w:type="dxa"/>
            <w:tcBorders>
              <w:top w:val="nil"/>
              <w:left w:val="nil"/>
              <w:bottom w:val="nil"/>
              <w:right w:val="nil"/>
            </w:tcBorders>
            <w:shd w:val="clear" w:color="auto" w:fill="FFFFFF"/>
            <w:tcMar>
              <w:top w:w="0" w:type="dxa"/>
              <w:left w:w="0" w:type="dxa"/>
              <w:bottom w:w="0" w:type="dxa"/>
              <w:right w:w="0" w:type="dxa"/>
            </w:tcMar>
          </w:tcPr>
          <w:p w14:paraId="55ABF8EA"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0" w:type="dxa"/>
            <w:tcBorders>
              <w:top w:val="nil"/>
              <w:left w:val="nil"/>
              <w:bottom w:val="nil"/>
              <w:right w:val="nil"/>
            </w:tcBorders>
            <w:shd w:val="clear" w:color="auto" w:fill="FFFFFF"/>
            <w:tcMar>
              <w:top w:w="0" w:type="dxa"/>
              <w:left w:w="0" w:type="dxa"/>
              <w:bottom w:w="0" w:type="dxa"/>
              <w:right w:w="0" w:type="dxa"/>
            </w:tcMar>
          </w:tcPr>
          <w:p w14:paraId="41790099"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16414" w:rsidRPr="003E2B79" w14:paraId="5F369A72" w14:textId="77777777">
        <w:trPr>
          <w:trHeight w:val="1575"/>
        </w:trPr>
        <w:tc>
          <w:tcPr>
            <w:tcW w:w="1335" w:type="dxa"/>
            <w:tcBorders>
              <w:top w:val="nil"/>
              <w:left w:val="nil"/>
              <w:bottom w:val="nil"/>
              <w:right w:val="nil"/>
            </w:tcBorders>
            <w:shd w:val="clear" w:color="auto" w:fill="FFFFFF"/>
            <w:tcMar>
              <w:top w:w="0" w:type="dxa"/>
              <w:left w:w="0" w:type="dxa"/>
              <w:bottom w:w="0" w:type="dxa"/>
              <w:right w:w="0" w:type="dxa"/>
            </w:tcMar>
          </w:tcPr>
          <w:p w14:paraId="05989589"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-39.11000</w:t>
            </w:r>
          </w:p>
        </w:tc>
        <w:tc>
          <w:tcPr>
            <w:tcW w:w="1350" w:type="dxa"/>
            <w:tcBorders>
              <w:top w:val="nil"/>
              <w:left w:val="nil"/>
              <w:bottom w:val="nil"/>
              <w:right w:val="nil"/>
            </w:tcBorders>
            <w:shd w:val="clear" w:color="auto" w:fill="FFFFFF"/>
            <w:tcMar>
              <w:top w:w="0" w:type="dxa"/>
              <w:left w:w="0" w:type="dxa"/>
              <w:bottom w:w="0" w:type="dxa"/>
              <w:right w:w="0" w:type="dxa"/>
            </w:tcMar>
          </w:tcPr>
          <w:p w14:paraId="49AD6BC1"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-14.370000</w:t>
            </w:r>
          </w:p>
        </w:tc>
        <w:tc>
          <w:tcPr>
            <w:tcW w:w="1110" w:type="dxa"/>
            <w:tcBorders>
              <w:top w:val="nil"/>
              <w:left w:val="nil"/>
              <w:bottom w:val="nil"/>
              <w:right w:val="nil"/>
            </w:tcBorders>
            <w:shd w:val="clear" w:color="auto" w:fill="FFFFFF"/>
            <w:tcMar>
              <w:top w:w="0" w:type="dxa"/>
              <w:left w:w="0" w:type="dxa"/>
              <w:bottom w:w="0" w:type="dxa"/>
              <w:right w:w="0" w:type="dxa"/>
            </w:tcMar>
          </w:tcPr>
          <w:p w14:paraId="1D0BB3CA"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Bahia</w:t>
            </w:r>
          </w:p>
        </w:tc>
        <w:tc>
          <w:tcPr>
            <w:tcW w:w="1695" w:type="dxa"/>
            <w:tcBorders>
              <w:top w:val="nil"/>
              <w:left w:val="nil"/>
              <w:bottom w:val="nil"/>
              <w:right w:val="nil"/>
            </w:tcBorders>
            <w:shd w:val="clear" w:color="auto" w:fill="FFFFFF"/>
            <w:tcMar>
              <w:top w:w="0" w:type="dxa"/>
              <w:left w:w="0" w:type="dxa"/>
              <w:bottom w:w="0" w:type="dxa"/>
              <w:right w:w="0" w:type="dxa"/>
            </w:tcMar>
          </w:tcPr>
          <w:p w14:paraId="64FD1CB4"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Itacaré</w:t>
            </w:r>
          </w:p>
        </w:tc>
        <w:tc>
          <w:tcPr>
            <w:tcW w:w="1185" w:type="dxa"/>
            <w:tcBorders>
              <w:top w:val="nil"/>
              <w:left w:val="nil"/>
              <w:bottom w:val="nil"/>
              <w:right w:val="nil"/>
            </w:tcBorders>
            <w:shd w:val="clear" w:color="auto" w:fill="FFFFFF"/>
            <w:tcMar>
              <w:top w:w="0" w:type="dxa"/>
              <w:left w:w="0" w:type="dxa"/>
              <w:bottom w:w="0" w:type="dxa"/>
              <w:right w:w="0" w:type="dxa"/>
            </w:tcMar>
          </w:tcPr>
          <w:p w14:paraId="5D431ACD"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GBIF</w:t>
            </w:r>
          </w:p>
        </w:tc>
        <w:tc>
          <w:tcPr>
            <w:tcW w:w="1335" w:type="dxa"/>
            <w:tcBorders>
              <w:top w:val="nil"/>
              <w:left w:val="nil"/>
              <w:bottom w:val="nil"/>
              <w:right w:val="nil"/>
            </w:tcBorders>
            <w:shd w:val="clear" w:color="auto" w:fill="FFFFFF"/>
            <w:tcMar>
              <w:top w:w="0" w:type="dxa"/>
              <w:left w:w="0" w:type="dxa"/>
              <w:bottom w:w="0" w:type="dxa"/>
              <w:right w:w="0" w:type="dxa"/>
            </w:tcMar>
          </w:tcPr>
          <w:p w14:paraId="72681C83"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70" w:type="dxa"/>
            <w:tcBorders>
              <w:top w:val="nil"/>
              <w:left w:val="nil"/>
              <w:bottom w:val="nil"/>
              <w:right w:val="nil"/>
            </w:tcBorders>
            <w:shd w:val="clear" w:color="auto" w:fill="FFFFFF"/>
            <w:tcMar>
              <w:top w:w="0" w:type="dxa"/>
              <w:left w:w="0" w:type="dxa"/>
              <w:bottom w:w="0" w:type="dxa"/>
              <w:right w:w="0" w:type="dxa"/>
            </w:tcMar>
          </w:tcPr>
          <w:p w14:paraId="1F1AB8F7" w14:textId="77777777" w:rsidR="00A16414" w:rsidRPr="00782F54" w:rsidRDefault="00AF1AE6">
            <w:pPr>
              <w:spacing w:before="100" w:after="100"/>
              <w:ind w:left="100" w:right="100"/>
              <w:jc w:val="center"/>
              <w:rPr>
                <w:rFonts w:ascii="Times New Roman" w:eastAsia="Times New Roman" w:hAnsi="Times New Roman" w:cs="Times New Roman"/>
                <w:sz w:val="24"/>
                <w:szCs w:val="24"/>
                <w:lang w:val="pt-BR"/>
              </w:rPr>
            </w:pPr>
            <w:r w:rsidRPr="00782F54">
              <w:rPr>
                <w:rFonts w:ascii="Times New Roman" w:eastAsia="Times New Roman" w:hAnsi="Times New Roman" w:cs="Times New Roman"/>
                <w:sz w:val="24"/>
                <w:szCs w:val="24"/>
                <w:lang w:val="pt-BR"/>
              </w:rPr>
              <w:t xml:space="preserve">Costa de Itacaré/ Serra Grande Environmental </w:t>
            </w:r>
            <w:proofErr w:type="spellStart"/>
            <w:r w:rsidRPr="00782F54">
              <w:rPr>
                <w:rFonts w:ascii="Times New Roman" w:eastAsia="Times New Roman" w:hAnsi="Times New Roman" w:cs="Times New Roman"/>
                <w:sz w:val="24"/>
                <w:szCs w:val="24"/>
                <w:lang w:val="pt-BR"/>
              </w:rPr>
              <w:t>Protection</w:t>
            </w:r>
            <w:proofErr w:type="spellEnd"/>
            <w:r w:rsidRPr="00782F54">
              <w:rPr>
                <w:rFonts w:ascii="Times New Roman" w:eastAsia="Times New Roman" w:hAnsi="Times New Roman" w:cs="Times New Roman"/>
                <w:sz w:val="24"/>
                <w:szCs w:val="24"/>
                <w:lang w:val="pt-BR"/>
              </w:rPr>
              <w:t xml:space="preserve"> Area</w:t>
            </w:r>
          </w:p>
        </w:tc>
      </w:tr>
      <w:tr w:rsidR="00A16414" w14:paraId="530B326E" w14:textId="77777777">
        <w:trPr>
          <w:trHeight w:val="750"/>
        </w:trPr>
        <w:tc>
          <w:tcPr>
            <w:tcW w:w="1335" w:type="dxa"/>
            <w:tcBorders>
              <w:top w:val="nil"/>
              <w:left w:val="nil"/>
              <w:bottom w:val="nil"/>
              <w:right w:val="nil"/>
            </w:tcBorders>
            <w:shd w:val="clear" w:color="auto" w:fill="FFFFFF"/>
            <w:tcMar>
              <w:top w:w="0" w:type="dxa"/>
              <w:left w:w="0" w:type="dxa"/>
              <w:bottom w:w="0" w:type="dxa"/>
              <w:right w:w="0" w:type="dxa"/>
            </w:tcMar>
          </w:tcPr>
          <w:p w14:paraId="4CCFE287"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-39.25920</w:t>
            </w:r>
          </w:p>
        </w:tc>
        <w:tc>
          <w:tcPr>
            <w:tcW w:w="1350" w:type="dxa"/>
            <w:tcBorders>
              <w:top w:val="nil"/>
              <w:left w:val="nil"/>
              <w:bottom w:val="nil"/>
              <w:right w:val="nil"/>
            </w:tcBorders>
            <w:shd w:val="clear" w:color="auto" w:fill="FFFFFF"/>
            <w:tcMar>
              <w:top w:w="0" w:type="dxa"/>
              <w:left w:w="0" w:type="dxa"/>
              <w:bottom w:w="0" w:type="dxa"/>
              <w:right w:w="0" w:type="dxa"/>
            </w:tcMar>
          </w:tcPr>
          <w:p w14:paraId="5E322A16"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-17.078212</w:t>
            </w:r>
          </w:p>
        </w:tc>
        <w:tc>
          <w:tcPr>
            <w:tcW w:w="1110" w:type="dxa"/>
            <w:tcBorders>
              <w:top w:val="nil"/>
              <w:left w:val="nil"/>
              <w:bottom w:val="nil"/>
              <w:right w:val="nil"/>
            </w:tcBorders>
            <w:shd w:val="clear" w:color="auto" w:fill="FFFFFF"/>
            <w:tcMar>
              <w:top w:w="0" w:type="dxa"/>
              <w:left w:w="0" w:type="dxa"/>
              <w:bottom w:w="0" w:type="dxa"/>
              <w:right w:w="0" w:type="dxa"/>
            </w:tcMar>
          </w:tcPr>
          <w:p w14:paraId="45856E0D"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Bahia</w:t>
            </w:r>
          </w:p>
        </w:tc>
        <w:tc>
          <w:tcPr>
            <w:tcW w:w="1695" w:type="dxa"/>
            <w:tcBorders>
              <w:top w:val="nil"/>
              <w:left w:val="nil"/>
              <w:bottom w:val="nil"/>
              <w:right w:val="nil"/>
            </w:tcBorders>
            <w:shd w:val="clear" w:color="auto" w:fill="FFFFFF"/>
            <w:tcMar>
              <w:top w:w="0" w:type="dxa"/>
              <w:left w:w="0" w:type="dxa"/>
              <w:bottom w:w="0" w:type="dxa"/>
              <w:right w:w="0" w:type="dxa"/>
            </w:tcMar>
          </w:tcPr>
          <w:p w14:paraId="2ADBBD51"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Itamaraju</w:t>
            </w:r>
            <w:proofErr w:type="spellEnd"/>
          </w:p>
        </w:tc>
        <w:tc>
          <w:tcPr>
            <w:tcW w:w="1185" w:type="dxa"/>
            <w:tcBorders>
              <w:top w:val="nil"/>
              <w:left w:val="nil"/>
              <w:bottom w:val="nil"/>
              <w:right w:val="nil"/>
            </w:tcBorders>
            <w:shd w:val="clear" w:color="auto" w:fill="FFFFFF"/>
            <w:tcMar>
              <w:top w:w="0" w:type="dxa"/>
              <w:left w:w="0" w:type="dxa"/>
              <w:bottom w:w="0" w:type="dxa"/>
              <w:right w:w="0" w:type="dxa"/>
            </w:tcMar>
          </w:tcPr>
          <w:p w14:paraId="4AFAA909"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SiBBR</w:t>
            </w:r>
            <w:proofErr w:type="spellEnd"/>
          </w:p>
        </w:tc>
        <w:tc>
          <w:tcPr>
            <w:tcW w:w="1335" w:type="dxa"/>
            <w:tcBorders>
              <w:top w:val="nil"/>
              <w:left w:val="nil"/>
              <w:bottom w:val="nil"/>
              <w:right w:val="nil"/>
            </w:tcBorders>
            <w:shd w:val="clear" w:color="auto" w:fill="FFFFFF"/>
            <w:tcMar>
              <w:top w:w="0" w:type="dxa"/>
              <w:left w:w="0" w:type="dxa"/>
              <w:bottom w:w="0" w:type="dxa"/>
              <w:right w:w="0" w:type="dxa"/>
            </w:tcMar>
          </w:tcPr>
          <w:p w14:paraId="0D33AB98"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0" w:type="dxa"/>
            <w:tcBorders>
              <w:top w:val="nil"/>
              <w:left w:val="nil"/>
              <w:bottom w:val="nil"/>
              <w:right w:val="nil"/>
            </w:tcBorders>
            <w:shd w:val="clear" w:color="auto" w:fill="FFFFFF"/>
            <w:tcMar>
              <w:top w:w="0" w:type="dxa"/>
              <w:left w:w="0" w:type="dxa"/>
              <w:bottom w:w="0" w:type="dxa"/>
              <w:right w:w="0" w:type="dxa"/>
            </w:tcMar>
          </w:tcPr>
          <w:p w14:paraId="124A9A39"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Descobrimento</w:t>
            </w:r>
            <w:proofErr w:type="spellEnd"/>
            <w:r>
              <w:rPr>
                <w:rFonts w:ascii="Times New Roman" w:eastAsia="Times New Roman" w:hAnsi="Times New Roman" w:cs="Times New Roman"/>
                <w:sz w:val="24"/>
                <w:szCs w:val="24"/>
              </w:rPr>
              <w:t xml:space="preserve"> National Park</w:t>
            </w:r>
          </w:p>
        </w:tc>
      </w:tr>
      <w:tr w:rsidR="00A16414" w14:paraId="15713419" w14:textId="77777777">
        <w:trPr>
          <w:trHeight w:val="480"/>
        </w:trPr>
        <w:tc>
          <w:tcPr>
            <w:tcW w:w="1335" w:type="dxa"/>
            <w:tcBorders>
              <w:top w:val="nil"/>
              <w:left w:val="nil"/>
              <w:bottom w:val="nil"/>
              <w:right w:val="nil"/>
            </w:tcBorders>
            <w:shd w:val="clear" w:color="auto" w:fill="FFFFFF"/>
            <w:tcMar>
              <w:top w:w="0" w:type="dxa"/>
              <w:left w:w="0" w:type="dxa"/>
              <w:bottom w:w="0" w:type="dxa"/>
              <w:right w:w="0" w:type="dxa"/>
            </w:tcMar>
          </w:tcPr>
          <w:p w14:paraId="6F9A88DD"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-39.53111</w:t>
            </w:r>
          </w:p>
        </w:tc>
        <w:tc>
          <w:tcPr>
            <w:tcW w:w="1350" w:type="dxa"/>
            <w:tcBorders>
              <w:top w:val="nil"/>
              <w:left w:val="nil"/>
              <w:bottom w:val="nil"/>
              <w:right w:val="nil"/>
            </w:tcBorders>
            <w:shd w:val="clear" w:color="auto" w:fill="FFFFFF"/>
            <w:tcMar>
              <w:top w:w="0" w:type="dxa"/>
              <w:left w:w="0" w:type="dxa"/>
              <w:bottom w:w="0" w:type="dxa"/>
              <w:right w:w="0" w:type="dxa"/>
            </w:tcMar>
          </w:tcPr>
          <w:p w14:paraId="16817D80"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-17.039170</w:t>
            </w:r>
          </w:p>
        </w:tc>
        <w:tc>
          <w:tcPr>
            <w:tcW w:w="1110" w:type="dxa"/>
            <w:tcBorders>
              <w:top w:val="nil"/>
              <w:left w:val="nil"/>
              <w:bottom w:val="nil"/>
              <w:right w:val="nil"/>
            </w:tcBorders>
            <w:shd w:val="clear" w:color="auto" w:fill="FFFFFF"/>
            <w:tcMar>
              <w:top w:w="0" w:type="dxa"/>
              <w:left w:w="0" w:type="dxa"/>
              <w:bottom w:w="0" w:type="dxa"/>
              <w:right w:w="0" w:type="dxa"/>
            </w:tcMar>
          </w:tcPr>
          <w:p w14:paraId="00B84AAE"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Bahia</w:t>
            </w:r>
          </w:p>
        </w:tc>
        <w:tc>
          <w:tcPr>
            <w:tcW w:w="1695" w:type="dxa"/>
            <w:tcBorders>
              <w:top w:val="nil"/>
              <w:left w:val="nil"/>
              <w:bottom w:val="nil"/>
              <w:right w:val="nil"/>
            </w:tcBorders>
            <w:shd w:val="clear" w:color="auto" w:fill="FFFFFF"/>
            <w:tcMar>
              <w:top w:w="0" w:type="dxa"/>
              <w:left w:w="0" w:type="dxa"/>
              <w:bottom w:w="0" w:type="dxa"/>
              <w:right w:w="0" w:type="dxa"/>
            </w:tcMar>
          </w:tcPr>
          <w:p w14:paraId="3915AB03"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Itamaraju</w:t>
            </w:r>
            <w:proofErr w:type="spellEnd"/>
          </w:p>
        </w:tc>
        <w:tc>
          <w:tcPr>
            <w:tcW w:w="1185" w:type="dxa"/>
            <w:tcBorders>
              <w:top w:val="nil"/>
              <w:left w:val="nil"/>
              <w:bottom w:val="nil"/>
              <w:right w:val="nil"/>
            </w:tcBorders>
            <w:shd w:val="clear" w:color="auto" w:fill="FFFFFF"/>
            <w:tcMar>
              <w:top w:w="0" w:type="dxa"/>
              <w:left w:w="0" w:type="dxa"/>
              <w:bottom w:w="0" w:type="dxa"/>
              <w:right w:w="0" w:type="dxa"/>
            </w:tcMar>
          </w:tcPr>
          <w:p w14:paraId="0F4E559B"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SiBBR</w:t>
            </w:r>
            <w:proofErr w:type="spellEnd"/>
          </w:p>
        </w:tc>
        <w:tc>
          <w:tcPr>
            <w:tcW w:w="1335" w:type="dxa"/>
            <w:tcBorders>
              <w:top w:val="nil"/>
              <w:left w:val="nil"/>
              <w:bottom w:val="nil"/>
              <w:right w:val="nil"/>
            </w:tcBorders>
            <w:shd w:val="clear" w:color="auto" w:fill="FFFFFF"/>
            <w:tcMar>
              <w:top w:w="0" w:type="dxa"/>
              <w:left w:w="0" w:type="dxa"/>
              <w:bottom w:w="0" w:type="dxa"/>
              <w:right w:w="0" w:type="dxa"/>
            </w:tcMar>
          </w:tcPr>
          <w:p w14:paraId="4B36CD23"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70" w:type="dxa"/>
            <w:tcBorders>
              <w:top w:val="nil"/>
              <w:left w:val="nil"/>
              <w:bottom w:val="nil"/>
              <w:right w:val="nil"/>
            </w:tcBorders>
            <w:shd w:val="clear" w:color="auto" w:fill="FFFFFF"/>
            <w:tcMar>
              <w:top w:w="0" w:type="dxa"/>
              <w:left w:w="0" w:type="dxa"/>
              <w:bottom w:w="0" w:type="dxa"/>
              <w:right w:w="0" w:type="dxa"/>
            </w:tcMar>
          </w:tcPr>
          <w:p w14:paraId="1068898A"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16414" w14:paraId="54554024" w14:textId="77777777">
        <w:trPr>
          <w:trHeight w:val="480"/>
        </w:trPr>
        <w:tc>
          <w:tcPr>
            <w:tcW w:w="1335" w:type="dxa"/>
            <w:tcBorders>
              <w:top w:val="nil"/>
              <w:left w:val="nil"/>
              <w:bottom w:val="nil"/>
              <w:right w:val="nil"/>
            </w:tcBorders>
            <w:shd w:val="clear" w:color="auto" w:fill="FFFFFF"/>
            <w:tcMar>
              <w:top w:w="0" w:type="dxa"/>
              <w:left w:w="0" w:type="dxa"/>
              <w:bottom w:w="0" w:type="dxa"/>
              <w:right w:w="0" w:type="dxa"/>
            </w:tcMar>
          </w:tcPr>
          <w:p w14:paraId="32E86911"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-39.53002</w:t>
            </w:r>
          </w:p>
        </w:tc>
        <w:tc>
          <w:tcPr>
            <w:tcW w:w="1350" w:type="dxa"/>
            <w:tcBorders>
              <w:top w:val="nil"/>
              <w:left w:val="nil"/>
              <w:bottom w:val="nil"/>
              <w:right w:val="nil"/>
            </w:tcBorders>
            <w:shd w:val="clear" w:color="auto" w:fill="FFFFFF"/>
            <w:tcMar>
              <w:top w:w="0" w:type="dxa"/>
              <w:left w:w="0" w:type="dxa"/>
              <w:bottom w:w="0" w:type="dxa"/>
              <w:right w:w="0" w:type="dxa"/>
            </w:tcMar>
          </w:tcPr>
          <w:p w14:paraId="19137DAE"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-15.884100</w:t>
            </w:r>
          </w:p>
        </w:tc>
        <w:tc>
          <w:tcPr>
            <w:tcW w:w="1110" w:type="dxa"/>
            <w:tcBorders>
              <w:top w:val="nil"/>
              <w:left w:val="nil"/>
              <w:bottom w:val="nil"/>
              <w:right w:val="nil"/>
            </w:tcBorders>
            <w:shd w:val="clear" w:color="auto" w:fill="FFFFFF"/>
            <w:tcMar>
              <w:top w:w="0" w:type="dxa"/>
              <w:left w:w="0" w:type="dxa"/>
              <w:bottom w:w="0" w:type="dxa"/>
              <w:right w:w="0" w:type="dxa"/>
            </w:tcMar>
          </w:tcPr>
          <w:p w14:paraId="1BC94126"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Bahia</w:t>
            </w:r>
          </w:p>
        </w:tc>
        <w:tc>
          <w:tcPr>
            <w:tcW w:w="1695" w:type="dxa"/>
            <w:tcBorders>
              <w:top w:val="nil"/>
              <w:left w:val="nil"/>
              <w:bottom w:val="nil"/>
              <w:right w:val="nil"/>
            </w:tcBorders>
            <w:shd w:val="clear" w:color="auto" w:fill="FFFFFF"/>
            <w:tcMar>
              <w:top w:w="0" w:type="dxa"/>
              <w:left w:w="0" w:type="dxa"/>
              <w:bottom w:w="0" w:type="dxa"/>
              <w:right w:w="0" w:type="dxa"/>
            </w:tcMar>
          </w:tcPr>
          <w:p w14:paraId="12D5067B"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Itapebi</w:t>
            </w:r>
            <w:proofErr w:type="spellEnd"/>
          </w:p>
        </w:tc>
        <w:tc>
          <w:tcPr>
            <w:tcW w:w="1185" w:type="dxa"/>
            <w:tcBorders>
              <w:top w:val="nil"/>
              <w:left w:val="nil"/>
              <w:bottom w:val="nil"/>
              <w:right w:val="nil"/>
            </w:tcBorders>
            <w:shd w:val="clear" w:color="auto" w:fill="FFFFFF"/>
            <w:tcMar>
              <w:top w:w="0" w:type="dxa"/>
              <w:left w:w="0" w:type="dxa"/>
              <w:bottom w:w="0" w:type="dxa"/>
              <w:right w:w="0" w:type="dxa"/>
            </w:tcMar>
          </w:tcPr>
          <w:p w14:paraId="11664E97"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SiBBR</w:t>
            </w:r>
            <w:proofErr w:type="spellEnd"/>
          </w:p>
        </w:tc>
        <w:tc>
          <w:tcPr>
            <w:tcW w:w="1335" w:type="dxa"/>
            <w:tcBorders>
              <w:top w:val="nil"/>
              <w:left w:val="nil"/>
              <w:bottom w:val="nil"/>
              <w:right w:val="nil"/>
            </w:tcBorders>
            <w:shd w:val="clear" w:color="auto" w:fill="FFFFFF"/>
            <w:tcMar>
              <w:top w:w="0" w:type="dxa"/>
              <w:left w:w="0" w:type="dxa"/>
              <w:bottom w:w="0" w:type="dxa"/>
              <w:right w:w="0" w:type="dxa"/>
            </w:tcMar>
          </w:tcPr>
          <w:p w14:paraId="1CE1A949"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70" w:type="dxa"/>
            <w:tcBorders>
              <w:top w:val="nil"/>
              <w:left w:val="nil"/>
              <w:bottom w:val="nil"/>
              <w:right w:val="nil"/>
            </w:tcBorders>
            <w:shd w:val="clear" w:color="auto" w:fill="FFFFFF"/>
            <w:tcMar>
              <w:top w:w="0" w:type="dxa"/>
              <w:left w:w="0" w:type="dxa"/>
              <w:bottom w:w="0" w:type="dxa"/>
              <w:right w:w="0" w:type="dxa"/>
            </w:tcMar>
          </w:tcPr>
          <w:p w14:paraId="1828125D"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16414" w14:paraId="2A89F89E" w14:textId="77777777">
        <w:trPr>
          <w:trHeight w:val="750"/>
        </w:trPr>
        <w:tc>
          <w:tcPr>
            <w:tcW w:w="1335" w:type="dxa"/>
            <w:tcBorders>
              <w:top w:val="nil"/>
              <w:left w:val="nil"/>
              <w:bottom w:val="nil"/>
              <w:right w:val="nil"/>
            </w:tcBorders>
            <w:shd w:val="clear" w:color="auto" w:fill="FFFFFF"/>
            <w:tcMar>
              <w:top w:w="0" w:type="dxa"/>
              <w:left w:w="0" w:type="dxa"/>
              <w:bottom w:w="0" w:type="dxa"/>
              <w:right w:w="0" w:type="dxa"/>
            </w:tcMar>
          </w:tcPr>
          <w:p w14:paraId="658A946B"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-39.05293</w:t>
            </w:r>
          </w:p>
        </w:tc>
        <w:tc>
          <w:tcPr>
            <w:tcW w:w="1350" w:type="dxa"/>
            <w:tcBorders>
              <w:top w:val="nil"/>
              <w:left w:val="nil"/>
              <w:bottom w:val="nil"/>
              <w:right w:val="nil"/>
            </w:tcBorders>
            <w:shd w:val="clear" w:color="auto" w:fill="FFFFFF"/>
            <w:tcMar>
              <w:top w:w="0" w:type="dxa"/>
              <w:left w:w="0" w:type="dxa"/>
              <w:bottom w:w="0" w:type="dxa"/>
              <w:right w:w="0" w:type="dxa"/>
            </w:tcMar>
          </w:tcPr>
          <w:p w14:paraId="106CC9EE"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-15.187250</w:t>
            </w:r>
          </w:p>
        </w:tc>
        <w:tc>
          <w:tcPr>
            <w:tcW w:w="1110" w:type="dxa"/>
            <w:tcBorders>
              <w:top w:val="nil"/>
              <w:left w:val="nil"/>
              <w:bottom w:val="nil"/>
              <w:right w:val="nil"/>
            </w:tcBorders>
            <w:shd w:val="clear" w:color="auto" w:fill="FFFFFF"/>
            <w:tcMar>
              <w:top w:w="0" w:type="dxa"/>
              <w:left w:w="0" w:type="dxa"/>
              <w:bottom w:w="0" w:type="dxa"/>
              <w:right w:w="0" w:type="dxa"/>
            </w:tcMar>
          </w:tcPr>
          <w:p w14:paraId="388B6902"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Bahia</w:t>
            </w:r>
          </w:p>
        </w:tc>
        <w:tc>
          <w:tcPr>
            <w:tcW w:w="1695" w:type="dxa"/>
            <w:tcBorders>
              <w:top w:val="nil"/>
              <w:left w:val="nil"/>
              <w:bottom w:val="nil"/>
              <w:right w:val="nil"/>
            </w:tcBorders>
            <w:shd w:val="clear" w:color="auto" w:fill="FFFFFF"/>
            <w:tcMar>
              <w:top w:w="0" w:type="dxa"/>
              <w:left w:w="0" w:type="dxa"/>
              <w:bottom w:w="0" w:type="dxa"/>
              <w:right w:w="0" w:type="dxa"/>
            </w:tcMar>
          </w:tcPr>
          <w:p w14:paraId="57483862"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Una</w:t>
            </w:r>
          </w:p>
        </w:tc>
        <w:tc>
          <w:tcPr>
            <w:tcW w:w="1185" w:type="dxa"/>
            <w:tcBorders>
              <w:top w:val="nil"/>
              <w:left w:val="nil"/>
              <w:bottom w:val="nil"/>
              <w:right w:val="nil"/>
            </w:tcBorders>
            <w:shd w:val="clear" w:color="auto" w:fill="FFFFFF"/>
            <w:tcMar>
              <w:top w:w="0" w:type="dxa"/>
              <w:left w:w="0" w:type="dxa"/>
              <w:bottom w:w="0" w:type="dxa"/>
              <w:right w:w="0" w:type="dxa"/>
            </w:tcMar>
          </w:tcPr>
          <w:p w14:paraId="08A7EC75"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SiBBR</w:t>
            </w:r>
            <w:proofErr w:type="spellEnd"/>
          </w:p>
        </w:tc>
        <w:tc>
          <w:tcPr>
            <w:tcW w:w="1335" w:type="dxa"/>
            <w:tcBorders>
              <w:top w:val="nil"/>
              <w:left w:val="nil"/>
              <w:bottom w:val="nil"/>
              <w:right w:val="nil"/>
            </w:tcBorders>
            <w:shd w:val="clear" w:color="auto" w:fill="FFFFFF"/>
            <w:tcMar>
              <w:top w:w="0" w:type="dxa"/>
              <w:left w:w="0" w:type="dxa"/>
              <w:bottom w:w="0" w:type="dxa"/>
              <w:right w:w="0" w:type="dxa"/>
            </w:tcMar>
          </w:tcPr>
          <w:p w14:paraId="2D270AB7"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70" w:type="dxa"/>
            <w:tcBorders>
              <w:top w:val="nil"/>
              <w:left w:val="nil"/>
              <w:bottom w:val="nil"/>
              <w:right w:val="nil"/>
            </w:tcBorders>
            <w:shd w:val="clear" w:color="auto" w:fill="FFFFFF"/>
            <w:tcMar>
              <w:top w:w="0" w:type="dxa"/>
              <w:left w:w="0" w:type="dxa"/>
              <w:bottom w:w="0" w:type="dxa"/>
              <w:right w:w="0" w:type="dxa"/>
            </w:tcMar>
          </w:tcPr>
          <w:p w14:paraId="4DD2C986"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Una Biological Reserve</w:t>
            </w:r>
          </w:p>
        </w:tc>
      </w:tr>
      <w:tr w:rsidR="00A16414" w14:paraId="512F2D52" w14:textId="77777777">
        <w:trPr>
          <w:trHeight w:val="480"/>
        </w:trPr>
        <w:tc>
          <w:tcPr>
            <w:tcW w:w="1335" w:type="dxa"/>
            <w:tcBorders>
              <w:top w:val="nil"/>
              <w:left w:val="nil"/>
              <w:bottom w:val="nil"/>
              <w:right w:val="nil"/>
            </w:tcBorders>
            <w:shd w:val="clear" w:color="auto" w:fill="FFFFFF"/>
            <w:tcMar>
              <w:top w:w="0" w:type="dxa"/>
              <w:left w:w="0" w:type="dxa"/>
              <w:bottom w:w="0" w:type="dxa"/>
              <w:right w:w="0" w:type="dxa"/>
            </w:tcMar>
          </w:tcPr>
          <w:p w14:paraId="0A137E33"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-39.17297</w:t>
            </w:r>
          </w:p>
        </w:tc>
        <w:tc>
          <w:tcPr>
            <w:tcW w:w="1350" w:type="dxa"/>
            <w:tcBorders>
              <w:top w:val="nil"/>
              <w:left w:val="nil"/>
              <w:bottom w:val="nil"/>
              <w:right w:val="nil"/>
            </w:tcBorders>
            <w:shd w:val="clear" w:color="auto" w:fill="FFFFFF"/>
            <w:tcMar>
              <w:top w:w="0" w:type="dxa"/>
              <w:left w:w="0" w:type="dxa"/>
              <w:bottom w:w="0" w:type="dxa"/>
              <w:right w:w="0" w:type="dxa"/>
            </w:tcMar>
          </w:tcPr>
          <w:p w14:paraId="28DD11DE"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-14.794833</w:t>
            </w:r>
          </w:p>
        </w:tc>
        <w:tc>
          <w:tcPr>
            <w:tcW w:w="1110" w:type="dxa"/>
            <w:tcBorders>
              <w:top w:val="nil"/>
              <w:left w:val="nil"/>
              <w:bottom w:val="nil"/>
              <w:right w:val="nil"/>
            </w:tcBorders>
            <w:shd w:val="clear" w:color="auto" w:fill="FFFFFF"/>
            <w:tcMar>
              <w:top w:w="0" w:type="dxa"/>
              <w:left w:w="0" w:type="dxa"/>
              <w:bottom w:w="0" w:type="dxa"/>
              <w:right w:w="0" w:type="dxa"/>
            </w:tcMar>
          </w:tcPr>
          <w:p w14:paraId="440332FC"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Bahia</w:t>
            </w:r>
          </w:p>
        </w:tc>
        <w:tc>
          <w:tcPr>
            <w:tcW w:w="1695" w:type="dxa"/>
            <w:tcBorders>
              <w:top w:val="nil"/>
              <w:left w:val="nil"/>
              <w:bottom w:val="nil"/>
              <w:right w:val="nil"/>
            </w:tcBorders>
            <w:shd w:val="clear" w:color="auto" w:fill="FFFFFF"/>
            <w:tcMar>
              <w:top w:w="0" w:type="dxa"/>
              <w:left w:w="0" w:type="dxa"/>
              <w:bottom w:w="0" w:type="dxa"/>
              <w:right w:w="0" w:type="dxa"/>
            </w:tcMar>
          </w:tcPr>
          <w:p w14:paraId="49C7D65F"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Ilheus</w:t>
            </w:r>
            <w:proofErr w:type="spellEnd"/>
          </w:p>
        </w:tc>
        <w:tc>
          <w:tcPr>
            <w:tcW w:w="1185" w:type="dxa"/>
            <w:tcBorders>
              <w:top w:val="nil"/>
              <w:left w:val="nil"/>
              <w:bottom w:val="nil"/>
              <w:right w:val="nil"/>
            </w:tcBorders>
            <w:shd w:val="clear" w:color="auto" w:fill="FFFFFF"/>
            <w:tcMar>
              <w:top w:w="0" w:type="dxa"/>
              <w:left w:w="0" w:type="dxa"/>
              <w:bottom w:w="0" w:type="dxa"/>
              <w:right w:w="0" w:type="dxa"/>
            </w:tcMar>
          </w:tcPr>
          <w:p w14:paraId="1277D8C6"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SiBBR</w:t>
            </w:r>
            <w:proofErr w:type="spellEnd"/>
          </w:p>
        </w:tc>
        <w:tc>
          <w:tcPr>
            <w:tcW w:w="1335" w:type="dxa"/>
            <w:tcBorders>
              <w:top w:val="nil"/>
              <w:left w:val="nil"/>
              <w:bottom w:val="nil"/>
              <w:right w:val="nil"/>
            </w:tcBorders>
            <w:shd w:val="clear" w:color="auto" w:fill="FFFFFF"/>
            <w:tcMar>
              <w:top w:w="0" w:type="dxa"/>
              <w:left w:w="0" w:type="dxa"/>
              <w:bottom w:w="0" w:type="dxa"/>
              <w:right w:w="0" w:type="dxa"/>
            </w:tcMar>
          </w:tcPr>
          <w:p w14:paraId="1AC3EABD"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0" w:type="dxa"/>
            <w:tcBorders>
              <w:top w:val="nil"/>
              <w:left w:val="nil"/>
              <w:bottom w:val="nil"/>
              <w:right w:val="nil"/>
            </w:tcBorders>
            <w:shd w:val="clear" w:color="auto" w:fill="FFFFFF"/>
            <w:tcMar>
              <w:top w:w="0" w:type="dxa"/>
              <w:left w:w="0" w:type="dxa"/>
              <w:bottom w:w="0" w:type="dxa"/>
              <w:right w:w="0" w:type="dxa"/>
            </w:tcMar>
          </w:tcPr>
          <w:p w14:paraId="69112116"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16414" w:rsidRPr="003E2B79" w14:paraId="7BF0EFF2" w14:textId="77777777">
        <w:trPr>
          <w:trHeight w:val="1575"/>
        </w:trPr>
        <w:tc>
          <w:tcPr>
            <w:tcW w:w="1335" w:type="dxa"/>
            <w:tcBorders>
              <w:top w:val="nil"/>
              <w:left w:val="nil"/>
              <w:bottom w:val="nil"/>
              <w:right w:val="nil"/>
            </w:tcBorders>
            <w:shd w:val="clear" w:color="auto" w:fill="FFFFFF"/>
            <w:tcMar>
              <w:top w:w="0" w:type="dxa"/>
              <w:left w:w="0" w:type="dxa"/>
              <w:bottom w:w="0" w:type="dxa"/>
              <w:right w:w="0" w:type="dxa"/>
            </w:tcMar>
          </w:tcPr>
          <w:p w14:paraId="19EA84F3"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-39.02579</w:t>
            </w:r>
          </w:p>
        </w:tc>
        <w:tc>
          <w:tcPr>
            <w:tcW w:w="1350" w:type="dxa"/>
            <w:tcBorders>
              <w:top w:val="nil"/>
              <w:left w:val="nil"/>
              <w:bottom w:val="nil"/>
              <w:right w:val="nil"/>
            </w:tcBorders>
            <w:shd w:val="clear" w:color="auto" w:fill="FFFFFF"/>
            <w:tcMar>
              <w:top w:w="0" w:type="dxa"/>
              <w:left w:w="0" w:type="dxa"/>
              <w:bottom w:w="0" w:type="dxa"/>
              <w:right w:w="0" w:type="dxa"/>
            </w:tcMar>
          </w:tcPr>
          <w:p w14:paraId="54FB0FCE"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-14.409854</w:t>
            </w:r>
          </w:p>
        </w:tc>
        <w:tc>
          <w:tcPr>
            <w:tcW w:w="1110" w:type="dxa"/>
            <w:tcBorders>
              <w:top w:val="nil"/>
              <w:left w:val="nil"/>
              <w:bottom w:val="nil"/>
              <w:right w:val="nil"/>
            </w:tcBorders>
            <w:shd w:val="clear" w:color="auto" w:fill="FFFFFF"/>
            <w:tcMar>
              <w:top w:w="0" w:type="dxa"/>
              <w:left w:w="0" w:type="dxa"/>
              <w:bottom w:w="0" w:type="dxa"/>
              <w:right w:w="0" w:type="dxa"/>
            </w:tcMar>
          </w:tcPr>
          <w:p w14:paraId="3E9A2E26"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Bahia</w:t>
            </w:r>
          </w:p>
        </w:tc>
        <w:tc>
          <w:tcPr>
            <w:tcW w:w="1695" w:type="dxa"/>
            <w:tcBorders>
              <w:top w:val="nil"/>
              <w:left w:val="nil"/>
              <w:bottom w:val="nil"/>
              <w:right w:val="nil"/>
            </w:tcBorders>
            <w:shd w:val="clear" w:color="auto" w:fill="FFFFFF"/>
            <w:tcMar>
              <w:top w:w="0" w:type="dxa"/>
              <w:left w:w="0" w:type="dxa"/>
              <w:bottom w:w="0" w:type="dxa"/>
              <w:right w:w="0" w:type="dxa"/>
            </w:tcMar>
          </w:tcPr>
          <w:p w14:paraId="3BE93941"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Itacare</w:t>
            </w:r>
            <w:proofErr w:type="spellEnd"/>
          </w:p>
        </w:tc>
        <w:tc>
          <w:tcPr>
            <w:tcW w:w="1185" w:type="dxa"/>
            <w:tcBorders>
              <w:top w:val="nil"/>
              <w:left w:val="nil"/>
              <w:bottom w:val="nil"/>
              <w:right w:val="nil"/>
            </w:tcBorders>
            <w:shd w:val="clear" w:color="auto" w:fill="FFFFFF"/>
            <w:tcMar>
              <w:top w:w="0" w:type="dxa"/>
              <w:left w:w="0" w:type="dxa"/>
              <w:bottom w:w="0" w:type="dxa"/>
              <w:right w:w="0" w:type="dxa"/>
            </w:tcMar>
          </w:tcPr>
          <w:p w14:paraId="7D463718"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SiBBR</w:t>
            </w:r>
            <w:proofErr w:type="spellEnd"/>
          </w:p>
        </w:tc>
        <w:tc>
          <w:tcPr>
            <w:tcW w:w="1335" w:type="dxa"/>
            <w:tcBorders>
              <w:top w:val="nil"/>
              <w:left w:val="nil"/>
              <w:bottom w:val="nil"/>
              <w:right w:val="nil"/>
            </w:tcBorders>
            <w:shd w:val="clear" w:color="auto" w:fill="FFFFFF"/>
            <w:tcMar>
              <w:top w:w="0" w:type="dxa"/>
              <w:left w:w="0" w:type="dxa"/>
              <w:bottom w:w="0" w:type="dxa"/>
              <w:right w:w="0" w:type="dxa"/>
            </w:tcMar>
          </w:tcPr>
          <w:p w14:paraId="09BC94AD"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0" w:type="dxa"/>
            <w:tcBorders>
              <w:top w:val="nil"/>
              <w:left w:val="nil"/>
              <w:bottom w:val="nil"/>
              <w:right w:val="nil"/>
            </w:tcBorders>
            <w:shd w:val="clear" w:color="auto" w:fill="FFFFFF"/>
            <w:tcMar>
              <w:top w:w="0" w:type="dxa"/>
              <w:left w:w="0" w:type="dxa"/>
              <w:bottom w:w="0" w:type="dxa"/>
              <w:right w:w="0" w:type="dxa"/>
            </w:tcMar>
          </w:tcPr>
          <w:p w14:paraId="22A05531" w14:textId="77777777" w:rsidR="00A16414" w:rsidRPr="00782F54" w:rsidRDefault="00AF1AE6">
            <w:pPr>
              <w:spacing w:before="100" w:after="100"/>
              <w:ind w:left="100" w:right="100"/>
              <w:jc w:val="center"/>
              <w:rPr>
                <w:rFonts w:ascii="Times New Roman" w:eastAsia="Times New Roman" w:hAnsi="Times New Roman" w:cs="Times New Roman"/>
                <w:sz w:val="24"/>
                <w:szCs w:val="24"/>
                <w:lang w:val="pt-BR"/>
              </w:rPr>
            </w:pPr>
            <w:r w:rsidRPr="00782F54">
              <w:rPr>
                <w:rFonts w:ascii="Times New Roman" w:eastAsia="Times New Roman" w:hAnsi="Times New Roman" w:cs="Times New Roman"/>
                <w:sz w:val="24"/>
                <w:szCs w:val="24"/>
                <w:lang w:val="pt-BR"/>
              </w:rPr>
              <w:t xml:space="preserve">Costa de Itacaré/ Serra Grande Environmental </w:t>
            </w:r>
            <w:proofErr w:type="spellStart"/>
            <w:r w:rsidRPr="00782F54">
              <w:rPr>
                <w:rFonts w:ascii="Times New Roman" w:eastAsia="Times New Roman" w:hAnsi="Times New Roman" w:cs="Times New Roman"/>
                <w:sz w:val="24"/>
                <w:szCs w:val="24"/>
                <w:lang w:val="pt-BR"/>
              </w:rPr>
              <w:t>Protection</w:t>
            </w:r>
            <w:proofErr w:type="spellEnd"/>
            <w:r w:rsidRPr="00782F54">
              <w:rPr>
                <w:rFonts w:ascii="Times New Roman" w:eastAsia="Times New Roman" w:hAnsi="Times New Roman" w:cs="Times New Roman"/>
                <w:sz w:val="24"/>
                <w:szCs w:val="24"/>
                <w:lang w:val="pt-BR"/>
              </w:rPr>
              <w:t xml:space="preserve"> Area</w:t>
            </w:r>
          </w:p>
        </w:tc>
      </w:tr>
      <w:tr w:rsidR="00A16414" w14:paraId="0A77017A" w14:textId="77777777">
        <w:trPr>
          <w:trHeight w:val="480"/>
        </w:trPr>
        <w:tc>
          <w:tcPr>
            <w:tcW w:w="1335" w:type="dxa"/>
            <w:tcBorders>
              <w:top w:val="nil"/>
              <w:left w:val="nil"/>
              <w:bottom w:val="nil"/>
              <w:right w:val="nil"/>
            </w:tcBorders>
            <w:shd w:val="clear" w:color="auto" w:fill="FFFFFF"/>
            <w:tcMar>
              <w:top w:w="0" w:type="dxa"/>
              <w:left w:w="0" w:type="dxa"/>
              <w:bottom w:w="0" w:type="dxa"/>
              <w:right w:w="0" w:type="dxa"/>
            </w:tcMar>
          </w:tcPr>
          <w:p w14:paraId="65320B20"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-39.73417</w:t>
            </w:r>
          </w:p>
        </w:tc>
        <w:tc>
          <w:tcPr>
            <w:tcW w:w="1350" w:type="dxa"/>
            <w:tcBorders>
              <w:top w:val="nil"/>
              <w:left w:val="nil"/>
              <w:bottom w:val="nil"/>
              <w:right w:val="nil"/>
            </w:tcBorders>
            <w:shd w:val="clear" w:color="auto" w:fill="FFFFFF"/>
            <w:tcMar>
              <w:top w:w="0" w:type="dxa"/>
              <w:left w:w="0" w:type="dxa"/>
              <w:bottom w:w="0" w:type="dxa"/>
              <w:right w:w="0" w:type="dxa"/>
            </w:tcMar>
          </w:tcPr>
          <w:p w14:paraId="4BE1C056"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-14.138056</w:t>
            </w:r>
          </w:p>
        </w:tc>
        <w:tc>
          <w:tcPr>
            <w:tcW w:w="1110" w:type="dxa"/>
            <w:tcBorders>
              <w:top w:val="nil"/>
              <w:left w:val="nil"/>
              <w:bottom w:val="nil"/>
              <w:right w:val="nil"/>
            </w:tcBorders>
            <w:shd w:val="clear" w:color="auto" w:fill="FFFFFF"/>
            <w:tcMar>
              <w:top w:w="0" w:type="dxa"/>
              <w:left w:w="0" w:type="dxa"/>
              <w:bottom w:w="0" w:type="dxa"/>
              <w:right w:w="0" w:type="dxa"/>
            </w:tcMar>
          </w:tcPr>
          <w:p w14:paraId="2E9C8ACB"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Bahia</w:t>
            </w:r>
          </w:p>
        </w:tc>
        <w:tc>
          <w:tcPr>
            <w:tcW w:w="1695" w:type="dxa"/>
            <w:tcBorders>
              <w:top w:val="nil"/>
              <w:left w:val="nil"/>
              <w:bottom w:val="nil"/>
              <w:right w:val="nil"/>
            </w:tcBorders>
            <w:shd w:val="clear" w:color="auto" w:fill="FFFFFF"/>
            <w:tcMar>
              <w:top w:w="0" w:type="dxa"/>
              <w:left w:w="0" w:type="dxa"/>
              <w:bottom w:w="0" w:type="dxa"/>
              <w:right w:w="0" w:type="dxa"/>
            </w:tcMar>
          </w:tcPr>
          <w:p w14:paraId="468568A2"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Ipiaú</w:t>
            </w:r>
            <w:proofErr w:type="spellEnd"/>
          </w:p>
        </w:tc>
        <w:tc>
          <w:tcPr>
            <w:tcW w:w="1185" w:type="dxa"/>
            <w:tcBorders>
              <w:top w:val="nil"/>
              <w:left w:val="nil"/>
              <w:bottom w:val="nil"/>
              <w:right w:val="nil"/>
            </w:tcBorders>
            <w:shd w:val="clear" w:color="auto" w:fill="FFFFFF"/>
            <w:tcMar>
              <w:top w:w="0" w:type="dxa"/>
              <w:left w:w="0" w:type="dxa"/>
              <w:bottom w:w="0" w:type="dxa"/>
              <w:right w:w="0" w:type="dxa"/>
            </w:tcMar>
          </w:tcPr>
          <w:p w14:paraId="070BF55B"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SiBBR</w:t>
            </w:r>
            <w:proofErr w:type="spellEnd"/>
          </w:p>
        </w:tc>
        <w:tc>
          <w:tcPr>
            <w:tcW w:w="1335" w:type="dxa"/>
            <w:tcBorders>
              <w:top w:val="nil"/>
              <w:left w:val="nil"/>
              <w:bottom w:val="nil"/>
              <w:right w:val="nil"/>
            </w:tcBorders>
            <w:shd w:val="clear" w:color="auto" w:fill="FFFFFF"/>
            <w:tcMar>
              <w:top w:w="0" w:type="dxa"/>
              <w:left w:w="0" w:type="dxa"/>
              <w:bottom w:w="0" w:type="dxa"/>
              <w:right w:w="0" w:type="dxa"/>
            </w:tcMar>
          </w:tcPr>
          <w:p w14:paraId="70D06A1D"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70" w:type="dxa"/>
            <w:tcBorders>
              <w:top w:val="nil"/>
              <w:left w:val="nil"/>
              <w:bottom w:val="nil"/>
              <w:right w:val="nil"/>
            </w:tcBorders>
            <w:shd w:val="clear" w:color="auto" w:fill="FFFFFF"/>
            <w:tcMar>
              <w:top w:w="0" w:type="dxa"/>
              <w:left w:w="0" w:type="dxa"/>
              <w:bottom w:w="0" w:type="dxa"/>
              <w:right w:w="0" w:type="dxa"/>
            </w:tcMar>
          </w:tcPr>
          <w:p w14:paraId="0683D45F"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16414" w14:paraId="77FE4225" w14:textId="77777777">
        <w:trPr>
          <w:trHeight w:val="480"/>
        </w:trPr>
        <w:tc>
          <w:tcPr>
            <w:tcW w:w="1335" w:type="dxa"/>
            <w:tcBorders>
              <w:top w:val="nil"/>
              <w:left w:val="nil"/>
              <w:bottom w:val="nil"/>
              <w:right w:val="nil"/>
            </w:tcBorders>
            <w:shd w:val="clear" w:color="auto" w:fill="FFFFFF"/>
            <w:tcMar>
              <w:top w:w="0" w:type="dxa"/>
              <w:left w:w="0" w:type="dxa"/>
              <w:bottom w:w="0" w:type="dxa"/>
              <w:right w:w="0" w:type="dxa"/>
            </w:tcMar>
          </w:tcPr>
          <w:p w14:paraId="12806B4E"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-39.23422</w:t>
            </w:r>
          </w:p>
        </w:tc>
        <w:tc>
          <w:tcPr>
            <w:tcW w:w="1350" w:type="dxa"/>
            <w:tcBorders>
              <w:top w:val="nil"/>
              <w:left w:val="nil"/>
              <w:bottom w:val="nil"/>
              <w:right w:val="nil"/>
            </w:tcBorders>
            <w:shd w:val="clear" w:color="auto" w:fill="FFFFFF"/>
            <w:tcMar>
              <w:top w:w="0" w:type="dxa"/>
              <w:left w:w="0" w:type="dxa"/>
              <w:bottom w:w="0" w:type="dxa"/>
              <w:right w:w="0" w:type="dxa"/>
            </w:tcMar>
          </w:tcPr>
          <w:p w14:paraId="63A15BD6"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-13.870139</w:t>
            </w:r>
          </w:p>
        </w:tc>
        <w:tc>
          <w:tcPr>
            <w:tcW w:w="1110" w:type="dxa"/>
            <w:tcBorders>
              <w:top w:val="nil"/>
              <w:left w:val="nil"/>
              <w:bottom w:val="nil"/>
              <w:right w:val="nil"/>
            </w:tcBorders>
            <w:shd w:val="clear" w:color="auto" w:fill="FFFFFF"/>
            <w:tcMar>
              <w:top w:w="0" w:type="dxa"/>
              <w:left w:w="0" w:type="dxa"/>
              <w:bottom w:w="0" w:type="dxa"/>
              <w:right w:w="0" w:type="dxa"/>
            </w:tcMar>
          </w:tcPr>
          <w:p w14:paraId="404D0C0A"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Bahia</w:t>
            </w:r>
          </w:p>
        </w:tc>
        <w:tc>
          <w:tcPr>
            <w:tcW w:w="1695" w:type="dxa"/>
            <w:tcBorders>
              <w:top w:val="nil"/>
              <w:left w:val="nil"/>
              <w:bottom w:val="nil"/>
              <w:right w:val="nil"/>
            </w:tcBorders>
            <w:shd w:val="clear" w:color="auto" w:fill="FFFFFF"/>
            <w:tcMar>
              <w:top w:w="0" w:type="dxa"/>
              <w:left w:w="0" w:type="dxa"/>
              <w:bottom w:w="0" w:type="dxa"/>
              <w:right w:w="0" w:type="dxa"/>
            </w:tcMar>
          </w:tcPr>
          <w:p w14:paraId="66D3B9AA"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Igrapiuna</w:t>
            </w:r>
            <w:proofErr w:type="spellEnd"/>
          </w:p>
        </w:tc>
        <w:tc>
          <w:tcPr>
            <w:tcW w:w="1185" w:type="dxa"/>
            <w:tcBorders>
              <w:top w:val="nil"/>
              <w:left w:val="nil"/>
              <w:bottom w:val="nil"/>
              <w:right w:val="nil"/>
            </w:tcBorders>
            <w:shd w:val="clear" w:color="auto" w:fill="FFFFFF"/>
            <w:tcMar>
              <w:top w:w="0" w:type="dxa"/>
              <w:left w:w="0" w:type="dxa"/>
              <w:bottom w:w="0" w:type="dxa"/>
              <w:right w:w="0" w:type="dxa"/>
            </w:tcMar>
          </w:tcPr>
          <w:p w14:paraId="6386AD63"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SiBBR</w:t>
            </w:r>
            <w:proofErr w:type="spellEnd"/>
          </w:p>
        </w:tc>
        <w:tc>
          <w:tcPr>
            <w:tcW w:w="1335" w:type="dxa"/>
            <w:tcBorders>
              <w:top w:val="nil"/>
              <w:left w:val="nil"/>
              <w:bottom w:val="nil"/>
              <w:right w:val="nil"/>
            </w:tcBorders>
            <w:shd w:val="clear" w:color="auto" w:fill="FFFFFF"/>
            <w:tcMar>
              <w:top w:w="0" w:type="dxa"/>
              <w:left w:w="0" w:type="dxa"/>
              <w:bottom w:w="0" w:type="dxa"/>
              <w:right w:w="0" w:type="dxa"/>
            </w:tcMar>
          </w:tcPr>
          <w:p w14:paraId="40B687C1"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0" w:type="dxa"/>
            <w:tcBorders>
              <w:top w:val="nil"/>
              <w:left w:val="nil"/>
              <w:bottom w:val="nil"/>
              <w:right w:val="nil"/>
            </w:tcBorders>
            <w:shd w:val="clear" w:color="auto" w:fill="FFFFFF"/>
            <w:tcMar>
              <w:top w:w="0" w:type="dxa"/>
              <w:left w:w="0" w:type="dxa"/>
              <w:bottom w:w="0" w:type="dxa"/>
              <w:right w:w="0" w:type="dxa"/>
            </w:tcMar>
          </w:tcPr>
          <w:p w14:paraId="3582DA52"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16414" w14:paraId="416DD675" w14:textId="77777777">
        <w:trPr>
          <w:trHeight w:val="480"/>
        </w:trPr>
        <w:tc>
          <w:tcPr>
            <w:tcW w:w="1335" w:type="dxa"/>
            <w:tcBorders>
              <w:top w:val="nil"/>
              <w:left w:val="nil"/>
              <w:bottom w:val="nil"/>
              <w:right w:val="nil"/>
            </w:tcBorders>
            <w:shd w:val="clear" w:color="auto" w:fill="FFFFFF"/>
            <w:tcMar>
              <w:top w:w="0" w:type="dxa"/>
              <w:left w:w="0" w:type="dxa"/>
              <w:bottom w:w="0" w:type="dxa"/>
              <w:right w:w="0" w:type="dxa"/>
            </w:tcMar>
          </w:tcPr>
          <w:p w14:paraId="703C74C8"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-39.14281</w:t>
            </w:r>
          </w:p>
        </w:tc>
        <w:tc>
          <w:tcPr>
            <w:tcW w:w="1350" w:type="dxa"/>
            <w:tcBorders>
              <w:top w:val="nil"/>
              <w:left w:val="nil"/>
              <w:bottom w:val="nil"/>
              <w:right w:val="nil"/>
            </w:tcBorders>
            <w:shd w:val="clear" w:color="auto" w:fill="FFFFFF"/>
            <w:tcMar>
              <w:top w:w="0" w:type="dxa"/>
              <w:left w:w="0" w:type="dxa"/>
              <w:bottom w:w="0" w:type="dxa"/>
              <w:right w:w="0" w:type="dxa"/>
            </w:tcMar>
          </w:tcPr>
          <w:p w14:paraId="5A5919DC"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-13.796903</w:t>
            </w:r>
          </w:p>
        </w:tc>
        <w:tc>
          <w:tcPr>
            <w:tcW w:w="1110" w:type="dxa"/>
            <w:tcBorders>
              <w:top w:val="nil"/>
              <w:left w:val="nil"/>
              <w:bottom w:val="nil"/>
              <w:right w:val="nil"/>
            </w:tcBorders>
            <w:shd w:val="clear" w:color="auto" w:fill="FFFFFF"/>
            <w:tcMar>
              <w:top w:w="0" w:type="dxa"/>
              <w:left w:w="0" w:type="dxa"/>
              <w:bottom w:w="0" w:type="dxa"/>
              <w:right w:w="0" w:type="dxa"/>
            </w:tcMar>
          </w:tcPr>
          <w:p w14:paraId="2741FAD8"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Bahia</w:t>
            </w:r>
          </w:p>
        </w:tc>
        <w:tc>
          <w:tcPr>
            <w:tcW w:w="1695" w:type="dxa"/>
            <w:tcBorders>
              <w:top w:val="nil"/>
              <w:left w:val="nil"/>
              <w:bottom w:val="nil"/>
              <w:right w:val="nil"/>
            </w:tcBorders>
            <w:shd w:val="clear" w:color="auto" w:fill="FFFFFF"/>
            <w:tcMar>
              <w:top w:w="0" w:type="dxa"/>
              <w:left w:w="0" w:type="dxa"/>
              <w:bottom w:w="0" w:type="dxa"/>
              <w:right w:w="0" w:type="dxa"/>
            </w:tcMar>
          </w:tcPr>
          <w:p w14:paraId="2940F5DB"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Igrapiuna</w:t>
            </w:r>
            <w:proofErr w:type="spellEnd"/>
          </w:p>
        </w:tc>
        <w:tc>
          <w:tcPr>
            <w:tcW w:w="1185" w:type="dxa"/>
            <w:tcBorders>
              <w:top w:val="nil"/>
              <w:left w:val="nil"/>
              <w:bottom w:val="nil"/>
              <w:right w:val="nil"/>
            </w:tcBorders>
            <w:shd w:val="clear" w:color="auto" w:fill="FFFFFF"/>
            <w:tcMar>
              <w:top w:w="0" w:type="dxa"/>
              <w:left w:w="0" w:type="dxa"/>
              <w:bottom w:w="0" w:type="dxa"/>
              <w:right w:w="0" w:type="dxa"/>
            </w:tcMar>
          </w:tcPr>
          <w:p w14:paraId="3C248DAD"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SiBBR</w:t>
            </w:r>
            <w:proofErr w:type="spellEnd"/>
          </w:p>
        </w:tc>
        <w:tc>
          <w:tcPr>
            <w:tcW w:w="1335" w:type="dxa"/>
            <w:tcBorders>
              <w:top w:val="nil"/>
              <w:left w:val="nil"/>
              <w:bottom w:val="nil"/>
              <w:right w:val="nil"/>
            </w:tcBorders>
            <w:shd w:val="clear" w:color="auto" w:fill="FFFFFF"/>
            <w:tcMar>
              <w:top w:w="0" w:type="dxa"/>
              <w:left w:w="0" w:type="dxa"/>
              <w:bottom w:w="0" w:type="dxa"/>
              <w:right w:w="0" w:type="dxa"/>
            </w:tcMar>
          </w:tcPr>
          <w:p w14:paraId="615C0BC0"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0" w:type="dxa"/>
            <w:tcBorders>
              <w:top w:val="nil"/>
              <w:left w:val="nil"/>
              <w:bottom w:val="nil"/>
              <w:right w:val="nil"/>
            </w:tcBorders>
            <w:shd w:val="clear" w:color="auto" w:fill="FFFFFF"/>
            <w:tcMar>
              <w:top w:w="0" w:type="dxa"/>
              <w:left w:w="0" w:type="dxa"/>
              <w:bottom w:w="0" w:type="dxa"/>
              <w:right w:w="0" w:type="dxa"/>
            </w:tcMar>
          </w:tcPr>
          <w:p w14:paraId="233B9FCA"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16414" w:rsidRPr="003E2B79" w14:paraId="55277DC6" w14:textId="77777777">
        <w:trPr>
          <w:trHeight w:val="1575"/>
        </w:trPr>
        <w:tc>
          <w:tcPr>
            <w:tcW w:w="1335" w:type="dxa"/>
            <w:tcBorders>
              <w:top w:val="nil"/>
              <w:left w:val="nil"/>
              <w:bottom w:val="nil"/>
              <w:right w:val="nil"/>
            </w:tcBorders>
            <w:shd w:val="clear" w:color="auto" w:fill="FFFFFF"/>
            <w:tcMar>
              <w:top w:w="0" w:type="dxa"/>
              <w:left w:w="0" w:type="dxa"/>
              <w:bottom w:w="0" w:type="dxa"/>
              <w:right w:w="0" w:type="dxa"/>
            </w:tcMar>
          </w:tcPr>
          <w:p w14:paraId="2DC92AAF"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-39.69915</w:t>
            </w:r>
          </w:p>
        </w:tc>
        <w:tc>
          <w:tcPr>
            <w:tcW w:w="1350" w:type="dxa"/>
            <w:tcBorders>
              <w:top w:val="nil"/>
              <w:left w:val="nil"/>
              <w:bottom w:val="nil"/>
              <w:right w:val="nil"/>
            </w:tcBorders>
            <w:shd w:val="clear" w:color="auto" w:fill="FFFFFF"/>
            <w:tcMar>
              <w:top w:w="0" w:type="dxa"/>
              <w:left w:w="0" w:type="dxa"/>
              <w:bottom w:w="0" w:type="dxa"/>
              <w:right w:w="0" w:type="dxa"/>
            </w:tcMar>
          </w:tcPr>
          <w:p w14:paraId="19774FCC"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-13.603333</w:t>
            </w:r>
          </w:p>
        </w:tc>
        <w:tc>
          <w:tcPr>
            <w:tcW w:w="1110" w:type="dxa"/>
            <w:tcBorders>
              <w:top w:val="nil"/>
              <w:left w:val="nil"/>
              <w:bottom w:val="nil"/>
              <w:right w:val="nil"/>
            </w:tcBorders>
            <w:shd w:val="clear" w:color="auto" w:fill="FFFFFF"/>
            <w:tcMar>
              <w:top w:w="0" w:type="dxa"/>
              <w:left w:w="0" w:type="dxa"/>
              <w:bottom w:w="0" w:type="dxa"/>
              <w:right w:w="0" w:type="dxa"/>
            </w:tcMar>
          </w:tcPr>
          <w:p w14:paraId="113CFEE2"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Bahia</w:t>
            </w:r>
          </w:p>
        </w:tc>
        <w:tc>
          <w:tcPr>
            <w:tcW w:w="1695" w:type="dxa"/>
            <w:tcBorders>
              <w:top w:val="nil"/>
              <w:left w:val="nil"/>
              <w:bottom w:val="nil"/>
              <w:right w:val="nil"/>
            </w:tcBorders>
            <w:shd w:val="clear" w:color="auto" w:fill="FFFFFF"/>
            <w:tcMar>
              <w:top w:w="0" w:type="dxa"/>
              <w:left w:w="0" w:type="dxa"/>
              <w:bottom w:w="0" w:type="dxa"/>
              <w:right w:w="0" w:type="dxa"/>
            </w:tcMar>
          </w:tcPr>
          <w:p w14:paraId="6C0AD94C"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Wenceslau</w:t>
            </w:r>
            <w:proofErr w:type="spellEnd"/>
            <w:r>
              <w:rPr>
                <w:rFonts w:ascii="Times New Roman" w:eastAsia="Times New Roman" w:hAnsi="Times New Roman" w:cs="Times New Roman"/>
                <w:sz w:val="24"/>
                <w:szCs w:val="24"/>
              </w:rPr>
              <w:t xml:space="preserve"> Guimarães</w:t>
            </w:r>
          </w:p>
        </w:tc>
        <w:tc>
          <w:tcPr>
            <w:tcW w:w="1185" w:type="dxa"/>
            <w:tcBorders>
              <w:top w:val="nil"/>
              <w:left w:val="nil"/>
              <w:bottom w:val="nil"/>
              <w:right w:val="nil"/>
            </w:tcBorders>
            <w:shd w:val="clear" w:color="auto" w:fill="FFFFFF"/>
            <w:tcMar>
              <w:top w:w="0" w:type="dxa"/>
              <w:left w:w="0" w:type="dxa"/>
              <w:bottom w:w="0" w:type="dxa"/>
              <w:right w:w="0" w:type="dxa"/>
            </w:tcMar>
          </w:tcPr>
          <w:p w14:paraId="773F3776"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SiBBR</w:t>
            </w:r>
            <w:proofErr w:type="spellEnd"/>
          </w:p>
        </w:tc>
        <w:tc>
          <w:tcPr>
            <w:tcW w:w="1335" w:type="dxa"/>
            <w:tcBorders>
              <w:top w:val="nil"/>
              <w:left w:val="nil"/>
              <w:bottom w:val="nil"/>
              <w:right w:val="nil"/>
            </w:tcBorders>
            <w:shd w:val="clear" w:color="auto" w:fill="FFFFFF"/>
            <w:tcMar>
              <w:top w:w="0" w:type="dxa"/>
              <w:left w:w="0" w:type="dxa"/>
              <w:bottom w:w="0" w:type="dxa"/>
              <w:right w:w="0" w:type="dxa"/>
            </w:tcMar>
          </w:tcPr>
          <w:p w14:paraId="4F3F97A3"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0" w:type="dxa"/>
            <w:tcBorders>
              <w:top w:val="nil"/>
              <w:left w:val="nil"/>
              <w:bottom w:val="nil"/>
              <w:right w:val="nil"/>
            </w:tcBorders>
            <w:shd w:val="clear" w:color="auto" w:fill="FFFFFF"/>
            <w:tcMar>
              <w:top w:w="0" w:type="dxa"/>
              <w:left w:w="0" w:type="dxa"/>
              <w:bottom w:w="0" w:type="dxa"/>
              <w:right w:w="0" w:type="dxa"/>
            </w:tcMar>
          </w:tcPr>
          <w:p w14:paraId="55A92619" w14:textId="77777777" w:rsidR="00A16414" w:rsidRPr="00782F54" w:rsidRDefault="00AF1AE6">
            <w:pPr>
              <w:spacing w:before="100" w:after="100"/>
              <w:ind w:left="100" w:right="100"/>
              <w:jc w:val="center"/>
              <w:rPr>
                <w:rFonts w:ascii="Times New Roman" w:eastAsia="Times New Roman" w:hAnsi="Times New Roman" w:cs="Times New Roman"/>
                <w:sz w:val="24"/>
                <w:szCs w:val="24"/>
                <w:lang w:val="pt-BR"/>
              </w:rPr>
            </w:pPr>
            <w:r w:rsidRPr="00782F54">
              <w:rPr>
                <w:rFonts w:ascii="Times New Roman" w:eastAsia="Times New Roman" w:hAnsi="Times New Roman" w:cs="Times New Roman"/>
                <w:sz w:val="24"/>
                <w:szCs w:val="24"/>
                <w:lang w:val="pt-BR"/>
              </w:rPr>
              <w:t xml:space="preserve">Caminhos Ecológicos da Boa esperança Environmental </w:t>
            </w:r>
            <w:proofErr w:type="spellStart"/>
            <w:r w:rsidRPr="00782F54">
              <w:rPr>
                <w:rFonts w:ascii="Times New Roman" w:eastAsia="Times New Roman" w:hAnsi="Times New Roman" w:cs="Times New Roman"/>
                <w:sz w:val="24"/>
                <w:szCs w:val="24"/>
                <w:lang w:val="pt-BR"/>
              </w:rPr>
              <w:t>Protection</w:t>
            </w:r>
            <w:proofErr w:type="spellEnd"/>
            <w:r w:rsidRPr="00782F54">
              <w:rPr>
                <w:rFonts w:ascii="Times New Roman" w:eastAsia="Times New Roman" w:hAnsi="Times New Roman" w:cs="Times New Roman"/>
                <w:sz w:val="24"/>
                <w:szCs w:val="24"/>
                <w:lang w:val="pt-BR"/>
              </w:rPr>
              <w:t xml:space="preserve"> Area</w:t>
            </w:r>
          </w:p>
        </w:tc>
      </w:tr>
      <w:tr w:rsidR="00A16414" w14:paraId="1D636730" w14:textId="77777777">
        <w:trPr>
          <w:trHeight w:val="750"/>
        </w:trPr>
        <w:tc>
          <w:tcPr>
            <w:tcW w:w="1335" w:type="dxa"/>
            <w:tcBorders>
              <w:top w:val="nil"/>
              <w:left w:val="nil"/>
              <w:bottom w:val="nil"/>
              <w:right w:val="nil"/>
            </w:tcBorders>
            <w:shd w:val="clear" w:color="auto" w:fill="FFFFFF"/>
            <w:tcMar>
              <w:top w:w="0" w:type="dxa"/>
              <w:left w:w="0" w:type="dxa"/>
              <w:bottom w:w="0" w:type="dxa"/>
              <w:right w:w="0" w:type="dxa"/>
            </w:tcMar>
          </w:tcPr>
          <w:p w14:paraId="6710F5F6"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-38.03306</w:t>
            </w:r>
          </w:p>
        </w:tc>
        <w:tc>
          <w:tcPr>
            <w:tcW w:w="1350" w:type="dxa"/>
            <w:tcBorders>
              <w:top w:val="nil"/>
              <w:left w:val="nil"/>
              <w:bottom w:val="nil"/>
              <w:right w:val="nil"/>
            </w:tcBorders>
            <w:shd w:val="clear" w:color="auto" w:fill="FFFFFF"/>
            <w:tcMar>
              <w:top w:w="0" w:type="dxa"/>
              <w:left w:w="0" w:type="dxa"/>
              <w:bottom w:w="0" w:type="dxa"/>
              <w:right w:w="0" w:type="dxa"/>
            </w:tcMar>
          </w:tcPr>
          <w:p w14:paraId="10B8C0D4"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-12.566667</w:t>
            </w:r>
          </w:p>
        </w:tc>
        <w:tc>
          <w:tcPr>
            <w:tcW w:w="1110" w:type="dxa"/>
            <w:tcBorders>
              <w:top w:val="nil"/>
              <w:left w:val="nil"/>
              <w:bottom w:val="nil"/>
              <w:right w:val="nil"/>
            </w:tcBorders>
            <w:shd w:val="clear" w:color="auto" w:fill="FFFFFF"/>
            <w:tcMar>
              <w:top w:w="0" w:type="dxa"/>
              <w:left w:w="0" w:type="dxa"/>
              <w:bottom w:w="0" w:type="dxa"/>
              <w:right w:w="0" w:type="dxa"/>
            </w:tcMar>
          </w:tcPr>
          <w:p w14:paraId="1ACA2C0E"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Bahia</w:t>
            </w:r>
          </w:p>
        </w:tc>
        <w:tc>
          <w:tcPr>
            <w:tcW w:w="1695" w:type="dxa"/>
            <w:tcBorders>
              <w:top w:val="nil"/>
              <w:left w:val="nil"/>
              <w:bottom w:val="nil"/>
              <w:right w:val="nil"/>
            </w:tcBorders>
            <w:shd w:val="clear" w:color="auto" w:fill="FFFFFF"/>
            <w:tcMar>
              <w:top w:w="0" w:type="dxa"/>
              <w:left w:w="0" w:type="dxa"/>
              <w:bottom w:w="0" w:type="dxa"/>
              <w:right w:w="0" w:type="dxa"/>
            </w:tcMar>
          </w:tcPr>
          <w:p w14:paraId="5908E0EA"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Mata de São João</w:t>
            </w:r>
          </w:p>
        </w:tc>
        <w:tc>
          <w:tcPr>
            <w:tcW w:w="1185" w:type="dxa"/>
            <w:tcBorders>
              <w:top w:val="nil"/>
              <w:left w:val="nil"/>
              <w:bottom w:val="nil"/>
              <w:right w:val="nil"/>
            </w:tcBorders>
            <w:shd w:val="clear" w:color="auto" w:fill="FFFFFF"/>
            <w:tcMar>
              <w:top w:w="0" w:type="dxa"/>
              <w:left w:w="0" w:type="dxa"/>
              <w:bottom w:w="0" w:type="dxa"/>
              <w:right w:w="0" w:type="dxa"/>
            </w:tcMar>
          </w:tcPr>
          <w:p w14:paraId="44A943F4"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SiBBR</w:t>
            </w:r>
            <w:proofErr w:type="spellEnd"/>
          </w:p>
        </w:tc>
        <w:tc>
          <w:tcPr>
            <w:tcW w:w="1335" w:type="dxa"/>
            <w:tcBorders>
              <w:top w:val="nil"/>
              <w:left w:val="nil"/>
              <w:bottom w:val="nil"/>
              <w:right w:val="nil"/>
            </w:tcBorders>
            <w:shd w:val="clear" w:color="auto" w:fill="FFFFFF"/>
            <w:tcMar>
              <w:top w:w="0" w:type="dxa"/>
              <w:left w:w="0" w:type="dxa"/>
              <w:bottom w:w="0" w:type="dxa"/>
              <w:right w:w="0" w:type="dxa"/>
            </w:tcMar>
          </w:tcPr>
          <w:p w14:paraId="2CA0C467"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70" w:type="dxa"/>
            <w:tcBorders>
              <w:top w:val="nil"/>
              <w:left w:val="nil"/>
              <w:bottom w:val="nil"/>
              <w:right w:val="nil"/>
            </w:tcBorders>
            <w:shd w:val="clear" w:color="auto" w:fill="FFFFFF"/>
            <w:tcMar>
              <w:top w:w="0" w:type="dxa"/>
              <w:left w:w="0" w:type="dxa"/>
              <w:bottom w:w="0" w:type="dxa"/>
              <w:right w:w="0" w:type="dxa"/>
            </w:tcMar>
          </w:tcPr>
          <w:p w14:paraId="2E9B7850"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16414" w14:paraId="4DB9F373" w14:textId="77777777">
        <w:trPr>
          <w:trHeight w:val="480"/>
        </w:trPr>
        <w:tc>
          <w:tcPr>
            <w:tcW w:w="1335" w:type="dxa"/>
            <w:tcBorders>
              <w:top w:val="nil"/>
              <w:left w:val="nil"/>
              <w:bottom w:val="nil"/>
              <w:right w:val="nil"/>
            </w:tcBorders>
            <w:shd w:val="clear" w:color="auto" w:fill="FFFFFF"/>
            <w:tcMar>
              <w:top w:w="0" w:type="dxa"/>
              <w:left w:w="0" w:type="dxa"/>
              <w:bottom w:w="0" w:type="dxa"/>
              <w:right w:w="0" w:type="dxa"/>
            </w:tcMar>
          </w:tcPr>
          <w:p w14:paraId="097A52EA"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-37.34056</w:t>
            </w:r>
          </w:p>
        </w:tc>
        <w:tc>
          <w:tcPr>
            <w:tcW w:w="1350" w:type="dxa"/>
            <w:tcBorders>
              <w:top w:val="nil"/>
              <w:left w:val="nil"/>
              <w:bottom w:val="nil"/>
              <w:right w:val="nil"/>
            </w:tcBorders>
            <w:shd w:val="clear" w:color="auto" w:fill="FFFFFF"/>
            <w:tcMar>
              <w:top w:w="0" w:type="dxa"/>
              <w:left w:w="0" w:type="dxa"/>
              <w:bottom w:w="0" w:type="dxa"/>
              <w:right w:w="0" w:type="dxa"/>
            </w:tcMar>
          </w:tcPr>
          <w:p w14:paraId="34CB9082"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-10.614690</w:t>
            </w:r>
          </w:p>
        </w:tc>
        <w:tc>
          <w:tcPr>
            <w:tcW w:w="1110" w:type="dxa"/>
            <w:tcBorders>
              <w:top w:val="nil"/>
              <w:left w:val="nil"/>
              <w:bottom w:val="nil"/>
              <w:right w:val="nil"/>
            </w:tcBorders>
            <w:shd w:val="clear" w:color="auto" w:fill="FFFFFF"/>
            <w:tcMar>
              <w:top w:w="0" w:type="dxa"/>
              <w:left w:w="0" w:type="dxa"/>
              <w:bottom w:w="0" w:type="dxa"/>
              <w:right w:w="0" w:type="dxa"/>
            </w:tcMar>
          </w:tcPr>
          <w:p w14:paraId="0073993B"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Sergipe</w:t>
            </w:r>
          </w:p>
        </w:tc>
        <w:tc>
          <w:tcPr>
            <w:tcW w:w="1695" w:type="dxa"/>
            <w:tcBorders>
              <w:top w:val="nil"/>
              <w:left w:val="nil"/>
              <w:bottom w:val="nil"/>
              <w:right w:val="nil"/>
            </w:tcBorders>
            <w:shd w:val="clear" w:color="auto" w:fill="FFFFFF"/>
            <w:tcMar>
              <w:top w:w="0" w:type="dxa"/>
              <w:left w:w="0" w:type="dxa"/>
              <w:bottom w:w="0" w:type="dxa"/>
              <w:right w:w="0" w:type="dxa"/>
            </w:tcMar>
          </w:tcPr>
          <w:p w14:paraId="6DCA2347"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Itabaiana</w:t>
            </w:r>
            <w:proofErr w:type="spellEnd"/>
          </w:p>
        </w:tc>
        <w:tc>
          <w:tcPr>
            <w:tcW w:w="1185" w:type="dxa"/>
            <w:tcBorders>
              <w:top w:val="nil"/>
              <w:left w:val="nil"/>
              <w:bottom w:val="nil"/>
              <w:right w:val="nil"/>
            </w:tcBorders>
            <w:shd w:val="clear" w:color="auto" w:fill="FFFFFF"/>
            <w:tcMar>
              <w:top w:w="0" w:type="dxa"/>
              <w:left w:w="0" w:type="dxa"/>
              <w:bottom w:w="0" w:type="dxa"/>
              <w:right w:w="0" w:type="dxa"/>
            </w:tcMar>
          </w:tcPr>
          <w:p w14:paraId="7EB8597F"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SiBBR</w:t>
            </w:r>
            <w:proofErr w:type="spellEnd"/>
          </w:p>
        </w:tc>
        <w:tc>
          <w:tcPr>
            <w:tcW w:w="1335" w:type="dxa"/>
            <w:tcBorders>
              <w:top w:val="nil"/>
              <w:left w:val="nil"/>
              <w:bottom w:val="nil"/>
              <w:right w:val="nil"/>
            </w:tcBorders>
            <w:shd w:val="clear" w:color="auto" w:fill="FFFFFF"/>
            <w:tcMar>
              <w:top w:w="0" w:type="dxa"/>
              <w:left w:w="0" w:type="dxa"/>
              <w:bottom w:w="0" w:type="dxa"/>
              <w:right w:w="0" w:type="dxa"/>
            </w:tcMar>
          </w:tcPr>
          <w:p w14:paraId="014E4883"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70" w:type="dxa"/>
            <w:tcBorders>
              <w:top w:val="nil"/>
              <w:left w:val="nil"/>
              <w:bottom w:val="nil"/>
              <w:right w:val="nil"/>
            </w:tcBorders>
            <w:shd w:val="clear" w:color="auto" w:fill="FFFFFF"/>
            <w:tcMar>
              <w:top w:w="0" w:type="dxa"/>
              <w:left w:w="0" w:type="dxa"/>
              <w:bottom w:w="0" w:type="dxa"/>
              <w:right w:w="0" w:type="dxa"/>
            </w:tcMar>
          </w:tcPr>
          <w:p w14:paraId="3340884E"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16414" w14:paraId="075F62E1" w14:textId="77777777">
        <w:trPr>
          <w:trHeight w:val="480"/>
        </w:trPr>
        <w:tc>
          <w:tcPr>
            <w:tcW w:w="1335" w:type="dxa"/>
            <w:tcBorders>
              <w:top w:val="nil"/>
              <w:left w:val="nil"/>
              <w:bottom w:val="nil"/>
              <w:right w:val="nil"/>
            </w:tcBorders>
            <w:shd w:val="clear" w:color="auto" w:fill="FFFFFF"/>
            <w:tcMar>
              <w:top w:w="0" w:type="dxa"/>
              <w:left w:w="0" w:type="dxa"/>
              <w:bottom w:w="0" w:type="dxa"/>
              <w:right w:w="0" w:type="dxa"/>
            </w:tcMar>
          </w:tcPr>
          <w:p w14:paraId="71BD6352"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-37.42083</w:t>
            </w:r>
          </w:p>
        </w:tc>
        <w:tc>
          <w:tcPr>
            <w:tcW w:w="1350" w:type="dxa"/>
            <w:tcBorders>
              <w:top w:val="nil"/>
              <w:left w:val="nil"/>
              <w:bottom w:val="nil"/>
              <w:right w:val="nil"/>
            </w:tcBorders>
            <w:shd w:val="clear" w:color="auto" w:fill="FFFFFF"/>
            <w:tcMar>
              <w:top w:w="0" w:type="dxa"/>
              <w:left w:w="0" w:type="dxa"/>
              <w:bottom w:w="0" w:type="dxa"/>
              <w:right w:w="0" w:type="dxa"/>
            </w:tcMar>
          </w:tcPr>
          <w:p w14:paraId="09982F89"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-10.208310</w:t>
            </w:r>
          </w:p>
        </w:tc>
        <w:tc>
          <w:tcPr>
            <w:tcW w:w="1110" w:type="dxa"/>
            <w:tcBorders>
              <w:top w:val="nil"/>
              <w:left w:val="nil"/>
              <w:bottom w:val="nil"/>
              <w:right w:val="nil"/>
            </w:tcBorders>
            <w:shd w:val="clear" w:color="auto" w:fill="FFFFFF"/>
            <w:tcMar>
              <w:top w:w="0" w:type="dxa"/>
              <w:left w:w="0" w:type="dxa"/>
              <w:bottom w:w="0" w:type="dxa"/>
              <w:right w:w="0" w:type="dxa"/>
            </w:tcMar>
          </w:tcPr>
          <w:p w14:paraId="2E64603B"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Sergipe</w:t>
            </w:r>
          </w:p>
        </w:tc>
        <w:tc>
          <w:tcPr>
            <w:tcW w:w="1695" w:type="dxa"/>
            <w:tcBorders>
              <w:top w:val="nil"/>
              <w:left w:val="nil"/>
              <w:bottom w:val="nil"/>
              <w:right w:val="nil"/>
            </w:tcBorders>
            <w:shd w:val="clear" w:color="auto" w:fill="FFFFFF"/>
            <w:tcMar>
              <w:top w:w="0" w:type="dxa"/>
              <w:left w:w="0" w:type="dxa"/>
              <w:bottom w:w="0" w:type="dxa"/>
              <w:right w:w="0" w:type="dxa"/>
            </w:tcMar>
          </w:tcPr>
          <w:p w14:paraId="5BCC7985"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Itabaiana</w:t>
            </w:r>
            <w:proofErr w:type="spellEnd"/>
          </w:p>
        </w:tc>
        <w:tc>
          <w:tcPr>
            <w:tcW w:w="1185" w:type="dxa"/>
            <w:tcBorders>
              <w:top w:val="nil"/>
              <w:left w:val="nil"/>
              <w:bottom w:val="nil"/>
              <w:right w:val="nil"/>
            </w:tcBorders>
            <w:shd w:val="clear" w:color="auto" w:fill="FFFFFF"/>
            <w:tcMar>
              <w:top w:w="0" w:type="dxa"/>
              <w:left w:w="0" w:type="dxa"/>
              <w:bottom w:w="0" w:type="dxa"/>
              <w:right w:w="0" w:type="dxa"/>
            </w:tcMar>
          </w:tcPr>
          <w:p w14:paraId="4E5EC519"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SiBBR</w:t>
            </w:r>
            <w:proofErr w:type="spellEnd"/>
          </w:p>
        </w:tc>
        <w:tc>
          <w:tcPr>
            <w:tcW w:w="1335" w:type="dxa"/>
            <w:tcBorders>
              <w:top w:val="nil"/>
              <w:left w:val="nil"/>
              <w:bottom w:val="nil"/>
              <w:right w:val="nil"/>
            </w:tcBorders>
            <w:shd w:val="clear" w:color="auto" w:fill="FFFFFF"/>
            <w:tcMar>
              <w:top w:w="0" w:type="dxa"/>
              <w:left w:w="0" w:type="dxa"/>
              <w:bottom w:w="0" w:type="dxa"/>
              <w:right w:w="0" w:type="dxa"/>
            </w:tcMar>
          </w:tcPr>
          <w:p w14:paraId="24BC2B7F"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0" w:type="dxa"/>
            <w:tcBorders>
              <w:top w:val="nil"/>
              <w:left w:val="nil"/>
              <w:bottom w:val="nil"/>
              <w:right w:val="nil"/>
            </w:tcBorders>
            <w:shd w:val="clear" w:color="auto" w:fill="FFFFFF"/>
            <w:tcMar>
              <w:top w:w="0" w:type="dxa"/>
              <w:left w:w="0" w:type="dxa"/>
              <w:bottom w:w="0" w:type="dxa"/>
              <w:right w:w="0" w:type="dxa"/>
            </w:tcMar>
          </w:tcPr>
          <w:p w14:paraId="61DD71B0"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16414" w14:paraId="58F1CDD6" w14:textId="77777777">
        <w:trPr>
          <w:trHeight w:val="750"/>
        </w:trPr>
        <w:tc>
          <w:tcPr>
            <w:tcW w:w="1335" w:type="dxa"/>
            <w:tcBorders>
              <w:top w:val="nil"/>
              <w:left w:val="nil"/>
              <w:bottom w:val="nil"/>
              <w:right w:val="nil"/>
            </w:tcBorders>
            <w:shd w:val="clear" w:color="auto" w:fill="FFFFFF"/>
            <w:tcMar>
              <w:top w:w="0" w:type="dxa"/>
              <w:left w:w="0" w:type="dxa"/>
              <w:bottom w:w="0" w:type="dxa"/>
              <w:right w:w="0" w:type="dxa"/>
            </w:tcMar>
          </w:tcPr>
          <w:p w14:paraId="71610177"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-36.35222</w:t>
            </w:r>
          </w:p>
        </w:tc>
        <w:tc>
          <w:tcPr>
            <w:tcW w:w="1350" w:type="dxa"/>
            <w:tcBorders>
              <w:top w:val="nil"/>
              <w:left w:val="nil"/>
              <w:bottom w:val="nil"/>
              <w:right w:val="nil"/>
            </w:tcBorders>
            <w:shd w:val="clear" w:color="auto" w:fill="FFFFFF"/>
            <w:tcMar>
              <w:top w:w="0" w:type="dxa"/>
              <w:left w:w="0" w:type="dxa"/>
              <w:bottom w:w="0" w:type="dxa"/>
              <w:right w:w="0" w:type="dxa"/>
            </w:tcMar>
          </w:tcPr>
          <w:p w14:paraId="3182271F"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-9.905278</w:t>
            </w:r>
          </w:p>
        </w:tc>
        <w:tc>
          <w:tcPr>
            <w:tcW w:w="1110" w:type="dxa"/>
            <w:tcBorders>
              <w:top w:val="nil"/>
              <w:left w:val="nil"/>
              <w:bottom w:val="nil"/>
              <w:right w:val="nil"/>
            </w:tcBorders>
            <w:shd w:val="clear" w:color="auto" w:fill="FFFFFF"/>
            <w:tcMar>
              <w:top w:w="0" w:type="dxa"/>
              <w:left w:w="0" w:type="dxa"/>
              <w:bottom w:w="0" w:type="dxa"/>
              <w:right w:w="0" w:type="dxa"/>
            </w:tcMar>
          </w:tcPr>
          <w:p w14:paraId="69239186"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Alagoas</w:t>
            </w:r>
          </w:p>
        </w:tc>
        <w:tc>
          <w:tcPr>
            <w:tcW w:w="1695" w:type="dxa"/>
            <w:tcBorders>
              <w:top w:val="nil"/>
              <w:left w:val="nil"/>
              <w:bottom w:val="nil"/>
              <w:right w:val="nil"/>
            </w:tcBorders>
            <w:shd w:val="clear" w:color="auto" w:fill="FFFFFF"/>
            <w:tcMar>
              <w:top w:w="0" w:type="dxa"/>
              <w:left w:w="0" w:type="dxa"/>
              <w:bottom w:w="0" w:type="dxa"/>
              <w:right w:w="0" w:type="dxa"/>
            </w:tcMar>
          </w:tcPr>
          <w:p w14:paraId="1492A38A"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Teotonio</w:t>
            </w:r>
            <w:proofErr w:type="spellEnd"/>
            <w:r>
              <w:rPr>
                <w:rFonts w:ascii="Times New Roman" w:eastAsia="Times New Roman" w:hAnsi="Times New Roman" w:cs="Times New Roman"/>
                <w:sz w:val="24"/>
                <w:szCs w:val="24"/>
              </w:rPr>
              <w:t xml:space="preserve"> Vilela</w:t>
            </w:r>
          </w:p>
        </w:tc>
        <w:tc>
          <w:tcPr>
            <w:tcW w:w="1185" w:type="dxa"/>
            <w:tcBorders>
              <w:top w:val="nil"/>
              <w:left w:val="nil"/>
              <w:bottom w:val="nil"/>
              <w:right w:val="nil"/>
            </w:tcBorders>
            <w:shd w:val="clear" w:color="auto" w:fill="FFFFFF"/>
            <w:tcMar>
              <w:top w:w="0" w:type="dxa"/>
              <w:left w:w="0" w:type="dxa"/>
              <w:bottom w:w="0" w:type="dxa"/>
              <w:right w:w="0" w:type="dxa"/>
            </w:tcMar>
          </w:tcPr>
          <w:p w14:paraId="5898A126"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SiBBR</w:t>
            </w:r>
            <w:proofErr w:type="spellEnd"/>
          </w:p>
        </w:tc>
        <w:tc>
          <w:tcPr>
            <w:tcW w:w="1335" w:type="dxa"/>
            <w:tcBorders>
              <w:top w:val="nil"/>
              <w:left w:val="nil"/>
              <w:bottom w:val="nil"/>
              <w:right w:val="nil"/>
            </w:tcBorders>
            <w:shd w:val="clear" w:color="auto" w:fill="FFFFFF"/>
            <w:tcMar>
              <w:top w:w="0" w:type="dxa"/>
              <w:left w:w="0" w:type="dxa"/>
              <w:bottom w:w="0" w:type="dxa"/>
              <w:right w:w="0" w:type="dxa"/>
            </w:tcMar>
          </w:tcPr>
          <w:p w14:paraId="726B1B99"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0" w:type="dxa"/>
            <w:tcBorders>
              <w:top w:val="nil"/>
              <w:left w:val="nil"/>
              <w:bottom w:val="nil"/>
              <w:right w:val="nil"/>
            </w:tcBorders>
            <w:shd w:val="clear" w:color="auto" w:fill="FFFFFF"/>
            <w:tcMar>
              <w:top w:w="0" w:type="dxa"/>
              <w:left w:w="0" w:type="dxa"/>
              <w:bottom w:w="0" w:type="dxa"/>
              <w:right w:w="0" w:type="dxa"/>
            </w:tcMar>
          </w:tcPr>
          <w:p w14:paraId="120EB2E6"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16414" w14:paraId="2B620585" w14:textId="77777777">
        <w:trPr>
          <w:trHeight w:val="750"/>
        </w:trPr>
        <w:tc>
          <w:tcPr>
            <w:tcW w:w="1335" w:type="dxa"/>
            <w:tcBorders>
              <w:top w:val="nil"/>
              <w:left w:val="nil"/>
              <w:bottom w:val="nil"/>
              <w:right w:val="nil"/>
            </w:tcBorders>
            <w:shd w:val="clear" w:color="auto" w:fill="FFFFFF"/>
            <w:tcMar>
              <w:top w:w="0" w:type="dxa"/>
              <w:left w:w="0" w:type="dxa"/>
              <w:bottom w:w="0" w:type="dxa"/>
              <w:right w:w="0" w:type="dxa"/>
            </w:tcMar>
          </w:tcPr>
          <w:p w14:paraId="4F7271FE"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-35.49333</w:t>
            </w:r>
          </w:p>
        </w:tc>
        <w:tc>
          <w:tcPr>
            <w:tcW w:w="1350" w:type="dxa"/>
            <w:tcBorders>
              <w:top w:val="nil"/>
              <w:left w:val="nil"/>
              <w:bottom w:val="nil"/>
              <w:right w:val="nil"/>
            </w:tcBorders>
            <w:shd w:val="clear" w:color="auto" w:fill="FFFFFF"/>
            <w:tcMar>
              <w:top w:w="0" w:type="dxa"/>
              <w:left w:w="0" w:type="dxa"/>
              <w:bottom w:w="0" w:type="dxa"/>
              <w:right w:w="0" w:type="dxa"/>
            </w:tcMar>
          </w:tcPr>
          <w:p w14:paraId="748C02A6"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-9.238889</w:t>
            </w:r>
          </w:p>
        </w:tc>
        <w:tc>
          <w:tcPr>
            <w:tcW w:w="1110" w:type="dxa"/>
            <w:tcBorders>
              <w:top w:val="nil"/>
              <w:left w:val="nil"/>
              <w:bottom w:val="nil"/>
              <w:right w:val="nil"/>
            </w:tcBorders>
            <w:shd w:val="clear" w:color="auto" w:fill="FFFFFF"/>
            <w:tcMar>
              <w:top w:w="0" w:type="dxa"/>
              <w:left w:w="0" w:type="dxa"/>
              <w:bottom w:w="0" w:type="dxa"/>
              <w:right w:w="0" w:type="dxa"/>
            </w:tcMar>
          </w:tcPr>
          <w:p w14:paraId="3A4E914B"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Alagoas</w:t>
            </w:r>
          </w:p>
        </w:tc>
        <w:tc>
          <w:tcPr>
            <w:tcW w:w="1695" w:type="dxa"/>
            <w:tcBorders>
              <w:top w:val="nil"/>
              <w:left w:val="nil"/>
              <w:bottom w:val="nil"/>
              <w:right w:val="nil"/>
            </w:tcBorders>
            <w:shd w:val="clear" w:color="auto" w:fill="FFFFFF"/>
            <w:tcMar>
              <w:top w:w="0" w:type="dxa"/>
              <w:left w:w="0" w:type="dxa"/>
              <w:bottom w:w="0" w:type="dxa"/>
              <w:right w:w="0" w:type="dxa"/>
            </w:tcMar>
          </w:tcPr>
          <w:p w14:paraId="7328AECD"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Passo de </w:t>
            </w:r>
            <w:proofErr w:type="spellStart"/>
            <w:r>
              <w:rPr>
                <w:rFonts w:ascii="Times New Roman" w:eastAsia="Times New Roman" w:hAnsi="Times New Roman" w:cs="Times New Roman"/>
                <w:sz w:val="24"/>
                <w:szCs w:val="24"/>
              </w:rPr>
              <w:t>Camaragibe</w:t>
            </w:r>
            <w:proofErr w:type="spellEnd"/>
          </w:p>
        </w:tc>
        <w:tc>
          <w:tcPr>
            <w:tcW w:w="1185" w:type="dxa"/>
            <w:tcBorders>
              <w:top w:val="nil"/>
              <w:left w:val="nil"/>
              <w:bottom w:val="nil"/>
              <w:right w:val="nil"/>
            </w:tcBorders>
            <w:shd w:val="clear" w:color="auto" w:fill="FFFFFF"/>
            <w:tcMar>
              <w:top w:w="0" w:type="dxa"/>
              <w:left w:w="0" w:type="dxa"/>
              <w:bottom w:w="0" w:type="dxa"/>
              <w:right w:w="0" w:type="dxa"/>
            </w:tcMar>
          </w:tcPr>
          <w:p w14:paraId="7AC6F664"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SiBBR</w:t>
            </w:r>
            <w:proofErr w:type="spellEnd"/>
          </w:p>
        </w:tc>
        <w:tc>
          <w:tcPr>
            <w:tcW w:w="1335" w:type="dxa"/>
            <w:tcBorders>
              <w:top w:val="nil"/>
              <w:left w:val="nil"/>
              <w:bottom w:val="nil"/>
              <w:right w:val="nil"/>
            </w:tcBorders>
            <w:shd w:val="clear" w:color="auto" w:fill="FFFFFF"/>
            <w:tcMar>
              <w:top w:w="0" w:type="dxa"/>
              <w:left w:w="0" w:type="dxa"/>
              <w:bottom w:w="0" w:type="dxa"/>
              <w:right w:w="0" w:type="dxa"/>
            </w:tcMar>
          </w:tcPr>
          <w:p w14:paraId="3DE74759"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0" w:type="dxa"/>
            <w:tcBorders>
              <w:top w:val="nil"/>
              <w:left w:val="nil"/>
              <w:bottom w:val="nil"/>
              <w:right w:val="nil"/>
            </w:tcBorders>
            <w:shd w:val="clear" w:color="auto" w:fill="FFFFFF"/>
            <w:tcMar>
              <w:top w:w="0" w:type="dxa"/>
              <w:left w:w="0" w:type="dxa"/>
              <w:bottom w:w="0" w:type="dxa"/>
              <w:right w:w="0" w:type="dxa"/>
            </w:tcMar>
          </w:tcPr>
          <w:p w14:paraId="6CA90642"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16414" w14:paraId="617980E2" w14:textId="77777777">
        <w:trPr>
          <w:trHeight w:val="480"/>
        </w:trPr>
        <w:tc>
          <w:tcPr>
            <w:tcW w:w="1335" w:type="dxa"/>
            <w:tcBorders>
              <w:top w:val="nil"/>
              <w:left w:val="nil"/>
              <w:bottom w:val="nil"/>
              <w:right w:val="nil"/>
            </w:tcBorders>
            <w:shd w:val="clear" w:color="auto" w:fill="FFFFFF"/>
            <w:tcMar>
              <w:top w:w="0" w:type="dxa"/>
              <w:left w:w="0" w:type="dxa"/>
              <w:bottom w:w="0" w:type="dxa"/>
              <w:right w:w="0" w:type="dxa"/>
            </w:tcMar>
          </w:tcPr>
          <w:p w14:paraId="6A7A7663"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-35.97910</w:t>
            </w:r>
          </w:p>
        </w:tc>
        <w:tc>
          <w:tcPr>
            <w:tcW w:w="1350" w:type="dxa"/>
            <w:tcBorders>
              <w:top w:val="nil"/>
              <w:left w:val="nil"/>
              <w:bottom w:val="nil"/>
              <w:right w:val="nil"/>
            </w:tcBorders>
            <w:shd w:val="clear" w:color="auto" w:fill="FFFFFF"/>
            <w:tcMar>
              <w:top w:w="0" w:type="dxa"/>
              <w:left w:w="0" w:type="dxa"/>
              <w:bottom w:w="0" w:type="dxa"/>
              <w:right w:w="0" w:type="dxa"/>
            </w:tcMar>
          </w:tcPr>
          <w:p w14:paraId="771CA135"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-8.269100</w:t>
            </w:r>
          </w:p>
        </w:tc>
        <w:tc>
          <w:tcPr>
            <w:tcW w:w="1110" w:type="dxa"/>
            <w:tcBorders>
              <w:top w:val="nil"/>
              <w:left w:val="nil"/>
              <w:bottom w:val="nil"/>
              <w:right w:val="nil"/>
            </w:tcBorders>
            <w:shd w:val="clear" w:color="auto" w:fill="FFFFFF"/>
            <w:tcMar>
              <w:top w:w="0" w:type="dxa"/>
              <w:left w:w="0" w:type="dxa"/>
              <w:bottom w:w="0" w:type="dxa"/>
              <w:right w:w="0" w:type="dxa"/>
            </w:tcMar>
          </w:tcPr>
          <w:p w14:paraId="20616804"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Pernambuco</w:t>
            </w:r>
          </w:p>
        </w:tc>
        <w:tc>
          <w:tcPr>
            <w:tcW w:w="1695" w:type="dxa"/>
            <w:tcBorders>
              <w:top w:val="nil"/>
              <w:left w:val="nil"/>
              <w:bottom w:val="nil"/>
              <w:right w:val="nil"/>
            </w:tcBorders>
            <w:shd w:val="clear" w:color="auto" w:fill="FFFFFF"/>
            <w:tcMar>
              <w:top w:w="0" w:type="dxa"/>
              <w:left w:w="0" w:type="dxa"/>
              <w:bottom w:w="0" w:type="dxa"/>
              <w:right w:w="0" w:type="dxa"/>
            </w:tcMar>
          </w:tcPr>
          <w:p w14:paraId="53E01B5F"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Caruaru</w:t>
            </w:r>
          </w:p>
        </w:tc>
        <w:tc>
          <w:tcPr>
            <w:tcW w:w="1185" w:type="dxa"/>
            <w:tcBorders>
              <w:top w:val="nil"/>
              <w:left w:val="nil"/>
              <w:bottom w:val="nil"/>
              <w:right w:val="nil"/>
            </w:tcBorders>
            <w:shd w:val="clear" w:color="auto" w:fill="FFFFFF"/>
            <w:tcMar>
              <w:top w:w="0" w:type="dxa"/>
              <w:left w:w="0" w:type="dxa"/>
              <w:bottom w:w="0" w:type="dxa"/>
              <w:right w:w="0" w:type="dxa"/>
            </w:tcMar>
          </w:tcPr>
          <w:p w14:paraId="5786F502"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SiBBR</w:t>
            </w:r>
            <w:proofErr w:type="spellEnd"/>
          </w:p>
        </w:tc>
        <w:tc>
          <w:tcPr>
            <w:tcW w:w="1335" w:type="dxa"/>
            <w:tcBorders>
              <w:top w:val="nil"/>
              <w:left w:val="nil"/>
              <w:bottom w:val="nil"/>
              <w:right w:val="nil"/>
            </w:tcBorders>
            <w:shd w:val="clear" w:color="auto" w:fill="FFFFFF"/>
            <w:tcMar>
              <w:top w:w="0" w:type="dxa"/>
              <w:left w:w="0" w:type="dxa"/>
              <w:bottom w:w="0" w:type="dxa"/>
              <w:right w:w="0" w:type="dxa"/>
            </w:tcMar>
          </w:tcPr>
          <w:p w14:paraId="6F724456"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70" w:type="dxa"/>
            <w:tcBorders>
              <w:top w:val="nil"/>
              <w:left w:val="nil"/>
              <w:bottom w:val="nil"/>
              <w:right w:val="nil"/>
            </w:tcBorders>
            <w:shd w:val="clear" w:color="auto" w:fill="FFFFFF"/>
            <w:tcMar>
              <w:top w:w="0" w:type="dxa"/>
              <w:left w:w="0" w:type="dxa"/>
              <w:bottom w:w="0" w:type="dxa"/>
              <w:right w:w="0" w:type="dxa"/>
            </w:tcMar>
          </w:tcPr>
          <w:p w14:paraId="0DB485B1"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16414" w14:paraId="10DB7644" w14:textId="77777777">
        <w:trPr>
          <w:trHeight w:val="480"/>
        </w:trPr>
        <w:tc>
          <w:tcPr>
            <w:tcW w:w="1335" w:type="dxa"/>
            <w:tcBorders>
              <w:top w:val="nil"/>
              <w:left w:val="nil"/>
              <w:bottom w:val="nil"/>
              <w:right w:val="nil"/>
            </w:tcBorders>
            <w:shd w:val="clear" w:color="auto" w:fill="FFFFFF"/>
            <w:tcMar>
              <w:top w:w="0" w:type="dxa"/>
              <w:left w:w="0" w:type="dxa"/>
              <w:bottom w:w="0" w:type="dxa"/>
              <w:right w:w="0" w:type="dxa"/>
            </w:tcMar>
          </w:tcPr>
          <w:p w14:paraId="0D52570A"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-35.47396</w:t>
            </w:r>
          </w:p>
        </w:tc>
        <w:tc>
          <w:tcPr>
            <w:tcW w:w="1350" w:type="dxa"/>
            <w:tcBorders>
              <w:top w:val="nil"/>
              <w:left w:val="nil"/>
              <w:bottom w:val="nil"/>
              <w:right w:val="nil"/>
            </w:tcBorders>
            <w:shd w:val="clear" w:color="auto" w:fill="FFFFFF"/>
            <w:tcMar>
              <w:top w:w="0" w:type="dxa"/>
              <w:left w:w="0" w:type="dxa"/>
              <w:bottom w:w="0" w:type="dxa"/>
              <w:right w:w="0" w:type="dxa"/>
            </w:tcMar>
          </w:tcPr>
          <w:p w14:paraId="2AE1D48E"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-8.412103</w:t>
            </w:r>
          </w:p>
        </w:tc>
        <w:tc>
          <w:tcPr>
            <w:tcW w:w="1110" w:type="dxa"/>
            <w:tcBorders>
              <w:top w:val="nil"/>
              <w:left w:val="nil"/>
              <w:bottom w:val="nil"/>
              <w:right w:val="nil"/>
            </w:tcBorders>
            <w:shd w:val="clear" w:color="auto" w:fill="FFFFFF"/>
            <w:tcMar>
              <w:top w:w="0" w:type="dxa"/>
              <w:left w:w="0" w:type="dxa"/>
              <w:bottom w:w="0" w:type="dxa"/>
              <w:right w:w="0" w:type="dxa"/>
            </w:tcMar>
          </w:tcPr>
          <w:p w14:paraId="34A40EB9"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Pernambuco</w:t>
            </w:r>
          </w:p>
        </w:tc>
        <w:tc>
          <w:tcPr>
            <w:tcW w:w="1695" w:type="dxa"/>
            <w:tcBorders>
              <w:top w:val="nil"/>
              <w:left w:val="nil"/>
              <w:bottom w:val="nil"/>
              <w:right w:val="nil"/>
            </w:tcBorders>
            <w:shd w:val="clear" w:color="auto" w:fill="FFFFFF"/>
            <w:tcMar>
              <w:top w:w="0" w:type="dxa"/>
              <w:left w:w="0" w:type="dxa"/>
              <w:bottom w:w="0" w:type="dxa"/>
              <w:right w:w="0" w:type="dxa"/>
            </w:tcMar>
          </w:tcPr>
          <w:p w14:paraId="14D59F75"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Amaraji</w:t>
            </w:r>
            <w:proofErr w:type="spellEnd"/>
          </w:p>
        </w:tc>
        <w:tc>
          <w:tcPr>
            <w:tcW w:w="1185" w:type="dxa"/>
            <w:tcBorders>
              <w:top w:val="nil"/>
              <w:left w:val="nil"/>
              <w:bottom w:val="nil"/>
              <w:right w:val="nil"/>
            </w:tcBorders>
            <w:shd w:val="clear" w:color="auto" w:fill="FFFFFF"/>
            <w:tcMar>
              <w:top w:w="0" w:type="dxa"/>
              <w:left w:w="0" w:type="dxa"/>
              <w:bottom w:w="0" w:type="dxa"/>
              <w:right w:w="0" w:type="dxa"/>
            </w:tcMar>
          </w:tcPr>
          <w:p w14:paraId="62531395"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Field Record</w:t>
            </w:r>
          </w:p>
        </w:tc>
        <w:tc>
          <w:tcPr>
            <w:tcW w:w="1335" w:type="dxa"/>
            <w:tcBorders>
              <w:top w:val="nil"/>
              <w:left w:val="nil"/>
              <w:bottom w:val="nil"/>
              <w:right w:val="nil"/>
            </w:tcBorders>
            <w:shd w:val="clear" w:color="auto" w:fill="FFFFFF"/>
            <w:tcMar>
              <w:top w:w="0" w:type="dxa"/>
              <w:left w:w="0" w:type="dxa"/>
              <w:bottom w:w="0" w:type="dxa"/>
              <w:right w:w="0" w:type="dxa"/>
            </w:tcMar>
          </w:tcPr>
          <w:p w14:paraId="2823314B"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70" w:type="dxa"/>
            <w:tcBorders>
              <w:top w:val="nil"/>
              <w:left w:val="nil"/>
              <w:bottom w:val="nil"/>
              <w:right w:val="nil"/>
            </w:tcBorders>
            <w:shd w:val="clear" w:color="auto" w:fill="FFFFFF"/>
            <w:tcMar>
              <w:top w:w="0" w:type="dxa"/>
              <w:left w:w="0" w:type="dxa"/>
              <w:bottom w:w="0" w:type="dxa"/>
              <w:right w:w="0" w:type="dxa"/>
            </w:tcMar>
          </w:tcPr>
          <w:p w14:paraId="6926CEE1"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16414" w14:paraId="3CFFC461" w14:textId="77777777">
        <w:trPr>
          <w:trHeight w:val="480"/>
        </w:trPr>
        <w:tc>
          <w:tcPr>
            <w:tcW w:w="1335" w:type="dxa"/>
            <w:tcBorders>
              <w:top w:val="nil"/>
              <w:left w:val="nil"/>
              <w:bottom w:val="nil"/>
              <w:right w:val="nil"/>
            </w:tcBorders>
            <w:shd w:val="clear" w:color="auto" w:fill="FFFFFF"/>
            <w:tcMar>
              <w:top w:w="0" w:type="dxa"/>
              <w:left w:w="0" w:type="dxa"/>
              <w:bottom w:w="0" w:type="dxa"/>
              <w:right w:w="0" w:type="dxa"/>
            </w:tcMar>
          </w:tcPr>
          <w:p w14:paraId="4E54D117"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-35.24733</w:t>
            </w:r>
          </w:p>
        </w:tc>
        <w:tc>
          <w:tcPr>
            <w:tcW w:w="1350" w:type="dxa"/>
            <w:tcBorders>
              <w:top w:val="nil"/>
              <w:left w:val="nil"/>
              <w:bottom w:val="nil"/>
              <w:right w:val="nil"/>
            </w:tcBorders>
            <w:shd w:val="clear" w:color="auto" w:fill="FFFFFF"/>
            <w:tcMar>
              <w:top w:w="0" w:type="dxa"/>
              <w:left w:w="0" w:type="dxa"/>
              <w:bottom w:w="0" w:type="dxa"/>
              <w:right w:w="0" w:type="dxa"/>
            </w:tcMar>
          </w:tcPr>
          <w:p w14:paraId="26E636A6"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-8.562750</w:t>
            </w:r>
          </w:p>
        </w:tc>
        <w:tc>
          <w:tcPr>
            <w:tcW w:w="1110" w:type="dxa"/>
            <w:tcBorders>
              <w:top w:val="nil"/>
              <w:left w:val="nil"/>
              <w:bottom w:val="nil"/>
              <w:right w:val="nil"/>
            </w:tcBorders>
            <w:shd w:val="clear" w:color="auto" w:fill="FFFFFF"/>
            <w:tcMar>
              <w:top w:w="0" w:type="dxa"/>
              <w:left w:w="0" w:type="dxa"/>
              <w:bottom w:w="0" w:type="dxa"/>
              <w:right w:w="0" w:type="dxa"/>
            </w:tcMar>
          </w:tcPr>
          <w:p w14:paraId="68CB493B"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Pernambuco</w:t>
            </w:r>
          </w:p>
        </w:tc>
        <w:tc>
          <w:tcPr>
            <w:tcW w:w="1695" w:type="dxa"/>
            <w:tcBorders>
              <w:top w:val="nil"/>
              <w:left w:val="nil"/>
              <w:bottom w:val="nil"/>
              <w:right w:val="nil"/>
            </w:tcBorders>
            <w:shd w:val="clear" w:color="auto" w:fill="FFFFFF"/>
            <w:tcMar>
              <w:top w:w="0" w:type="dxa"/>
              <w:left w:w="0" w:type="dxa"/>
              <w:bottom w:w="0" w:type="dxa"/>
              <w:right w:w="0" w:type="dxa"/>
            </w:tcMar>
          </w:tcPr>
          <w:p w14:paraId="59C54ED9"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Sirinhaém</w:t>
            </w:r>
            <w:proofErr w:type="spellEnd"/>
          </w:p>
        </w:tc>
        <w:tc>
          <w:tcPr>
            <w:tcW w:w="1185" w:type="dxa"/>
            <w:tcBorders>
              <w:top w:val="nil"/>
              <w:left w:val="nil"/>
              <w:bottom w:val="nil"/>
              <w:right w:val="nil"/>
            </w:tcBorders>
            <w:shd w:val="clear" w:color="auto" w:fill="FFFFFF"/>
            <w:tcMar>
              <w:top w:w="0" w:type="dxa"/>
              <w:left w:w="0" w:type="dxa"/>
              <w:bottom w:w="0" w:type="dxa"/>
              <w:right w:w="0" w:type="dxa"/>
            </w:tcMar>
          </w:tcPr>
          <w:p w14:paraId="016EC2B0"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CHUFPE</w:t>
            </w:r>
          </w:p>
        </w:tc>
        <w:tc>
          <w:tcPr>
            <w:tcW w:w="1335" w:type="dxa"/>
            <w:tcBorders>
              <w:top w:val="nil"/>
              <w:left w:val="nil"/>
              <w:bottom w:val="nil"/>
              <w:right w:val="nil"/>
            </w:tcBorders>
            <w:shd w:val="clear" w:color="auto" w:fill="FFFFFF"/>
            <w:tcMar>
              <w:top w:w="0" w:type="dxa"/>
              <w:left w:w="0" w:type="dxa"/>
              <w:bottom w:w="0" w:type="dxa"/>
              <w:right w:w="0" w:type="dxa"/>
            </w:tcMar>
          </w:tcPr>
          <w:p w14:paraId="112F83FA"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0" w:type="dxa"/>
            <w:tcBorders>
              <w:top w:val="nil"/>
              <w:left w:val="nil"/>
              <w:bottom w:val="nil"/>
              <w:right w:val="nil"/>
            </w:tcBorders>
            <w:shd w:val="clear" w:color="auto" w:fill="FFFFFF"/>
            <w:tcMar>
              <w:top w:w="0" w:type="dxa"/>
              <w:left w:w="0" w:type="dxa"/>
              <w:bottom w:w="0" w:type="dxa"/>
              <w:right w:w="0" w:type="dxa"/>
            </w:tcMar>
          </w:tcPr>
          <w:p w14:paraId="66E6BD79"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16414" w:rsidRPr="003E2B79" w14:paraId="31228992" w14:textId="77777777">
        <w:trPr>
          <w:trHeight w:val="1680"/>
        </w:trPr>
        <w:tc>
          <w:tcPr>
            <w:tcW w:w="1335" w:type="dxa"/>
            <w:tcBorders>
              <w:top w:val="nil"/>
              <w:left w:val="nil"/>
              <w:bottom w:val="nil"/>
              <w:right w:val="nil"/>
            </w:tcBorders>
            <w:shd w:val="clear" w:color="auto" w:fill="FFFFFF"/>
            <w:tcMar>
              <w:top w:w="0" w:type="dxa"/>
              <w:left w:w="0" w:type="dxa"/>
              <w:bottom w:w="0" w:type="dxa"/>
              <w:right w:w="0" w:type="dxa"/>
            </w:tcMar>
          </w:tcPr>
          <w:p w14:paraId="3B1D914F"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-35.80705</w:t>
            </w:r>
          </w:p>
        </w:tc>
        <w:tc>
          <w:tcPr>
            <w:tcW w:w="1350" w:type="dxa"/>
            <w:tcBorders>
              <w:top w:val="nil"/>
              <w:left w:val="nil"/>
              <w:bottom w:val="nil"/>
              <w:right w:val="nil"/>
            </w:tcBorders>
            <w:shd w:val="clear" w:color="auto" w:fill="FFFFFF"/>
            <w:tcMar>
              <w:top w:w="0" w:type="dxa"/>
              <w:left w:w="0" w:type="dxa"/>
              <w:bottom w:w="0" w:type="dxa"/>
              <w:right w:w="0" w:type="dxa"/>
            </w:tcMar>
          </w:tcPr>
          <w:p w14:paraId="785C55E4"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-9.584319</w:t>
            </w:r>
          </w:p>
        </w:tc>
        <w:tc>
          <w:tcPr>
            <w:tcW w:w="1110" w:type="dxa"/>
            <w:tcBorders>
              <w:top w:val="nil"/>
              <w:left w:val="nil"/>
              <w:bottom w:val="nil"/>
              <w:right w:val="nil"/>
            </w:tcBorders>
            <w:shd w:val="clear" w:color="auto" w:fill="FFFFFF"/>
            <w:tcMar>
              <w:top w:w="0" w:type="dxa"/>
              <w:left w:w="0" w:type="dxa"/>
              <w:bottom w:w="0" w:type="dxa"/>
              <w:right w:w="0" w:type="dxa"/>
            </w:tcMar>
          </w:tcPr>
          <w:p w14:paraId="09581600"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Alagoas</w:t>
            </w:r>
          </w:p>
        </w:tc>
        <w:tc>
          <w:tcPr>
            <w:tcW w:w="1695" w:type="dxa"/>
            <w:tcBorders>
              <w:top w:val="nil"/>
              <w:left w:val="nil"/>
              <w:bottom w:val="nil"/>
              <w:right w:val="nil"/>
            </w:tcBorders>
            <w:shd w:val="clear" w:color="auto" w:fill="FFFFFF"/>
            <w:tcMar>
              <w:top w:w="0" w:type="dxa"/>
              <w:left w:w="0" w:type="dxa"/>
              <w:bottom w:w="0" w:type="dxa"/>
              <w:right w:w="0" w:type="dxa"/>
            </w:tcMar>
          </w:tcPr>
          <w:p w14:paraId="1350AF61"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Maceió</w:t>
            </w:r>
            <w:proofErr w:type="spellEnd"/>
          </w:p>
        </w:tc>
        <w:tc>
          <w:tcPr>
            <w:tcW w:w="1185" w:type="dxa"/>
            <w:tcBorders>
              <w:top w:val="nil"/>
              <w:left w:val="nil"/>
              <w:bottom w:val="nil"/>
              <w:right w:val="nil"/>
            </w:tcBorders>
            <w:shd w:val="clear" w:color="auto" w:fill="FFFFFF"/>
            <w:tcMar>
              <w:top w:w="0" w:type="dxa"/>
              <w:left w:w="0" w:type="dxa"/>
              <w:bottom w:w="0" w:type="dxa"/>
              <w:right w:w="0" w:type="dxa"/>
            </w:tcMar>
          </w:tcPr>
          <w:p w14:paraId="1964EA9E"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Dubeux</w:t>
            </w:r>
            <w:proofErr w:type="spellEnd"/>
            <w:r>
              <w:rPr>
                <w:rFonts w:ascii="Times New Roman" w:eastAsia="Times New Roman" w:hAnsi="Times New Roman" w:cs="Times New Roman"/>
                <w:sz w:val="24"/>
                <w:szCs w:val="24"/>
              </w:rPr>
              <w:t xml:space="preserve"> et al. 2020</w:t>
            </w:r>
          </w:p>
        </w:tc>
        <w:tc>
          <w:tcPr>
            <w:tcW w:w="1335" w:type="dxa"/>
            <w:tcBorders>
              <w:top w:val="nil"/>
              <w:left w:val="nil"/>
              <w:bottom w:val="nil"/>
              <w:right w:val="nil"/>
            </w:tcBorders>
            <w:shd w:val="clear" w:color="auto" w:fill="FFFFFF"/>
            <w:tcMar>
              <w:top w:w="0" w:type="dxa"/>
              <w:left w:w="0" w:type="dxa"/>
              <w:bottom w:w="0" w:type="dxa"/>
              <w:right w:w="0" w:type="dxa"/>
            </w:tcMar>
          </w:tcPr>
          <w:p w14:paraId="4F8962B9"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0" w:type="dxa"/>
            <w:tcBorders>
              <w:top w:val="nil"/>
              <w:left w:val="nil"/>
              <w:bottom w:val="nil"/>
              <w:right w:val="nil"/>
            </w:tcBorders>
            <w:shd w:val="clear" w:color="auto" w:fill="FFFFFF"/>
            <w:tcMar>
              <w:top w:w="0" w:type="dxa"/>
              <w:left w:w="0" w:type="dxa"/>
              <w:bottom w:w="0" w:type="dxa"/>
              <w:right w:w="0" w:type="dxa"/>
            </w:tcMar>
          </w:tcPr>
          <w:p w14:paraId="649D3D4E" w14:textId="77777777" w:rsidR="00A16414" w:rsidRPr="00782F54" w:rsidRDefault="00AF1AE6">
            <w:pPr>
              <w:spacing w:before="100" w:after="100"/>
              <w:ind w:left="100" w:right="100"/>
              <w:jc w:val="center"/>
              <w:rPr>
                <w:rFonts w:ascii="Times New Roman" w:eastAsia="Times New Roman" w:hAnsi="Times New Roman" w:cs="Times New Roman"/>
                <w:sz w:val="24"/>
                <w:szCs w:val="24"/>
                <w:lang w:val="pt-BR"/>
              </w:rPr>
            </w:pPr>
            <w:r w:rsidRPr="00782F54">
              <w:rPr>
                <w:rFonts w:ascii="Times New Roman" w:eastAsia="Times New Roman" w:hAnsi="Times New Roman" w:cs="Times New Roman"/>
                <w:sz w:val="24"/>
                <w:szCs w:val="24"/>
                <w:lang w:val="pt-BR"/>
              </w:rPr>
              <w:t xml:space="preserve">Catolé e Fernão Velho Environmental </w:t>
            </w:r>
            <w:proofErr w:type="spellStart"/>
            <w:r w:rsidRPr="00782F54">
              <w:rPr>
                <w:rFonts w:ascii="Times New Roman" w:eastAsia="Times New Roman" w:hAnsi="Times New Roman" w:cs="Times New Roman"/>
                <w:sz w:val="24"/>
                <w:szCs w:val="24"/>
                <w:lang w:val="pt-BR"/>
              </w:rPr>
              <w:t>Protection</w:t>
            </w:r>
            <w:proofErr w:type="spellEnd"/>
            <w:r w:rsidRPr="00782F54">
              <w:rPr>
                <w:rFonts w:ascii="Times New Roman" w:eastAsia="Times New Roman" w:hAnsi="Times New Roman" w:cs="Times New Roman"/>
                <w:sz w:val="24"/>
                <w:szCs w:val="24"/>
                <w:lang w:val="pt-BR"/>
              </w:rPr>
              <w:t xml:space="preserve"> Area</w:t>
            </w:r>
          </w:p>
          <w:p w14:paraId="7F45BAF7" w14:textId="77777777" w:rsidR="00A16414" w:rsidRPr="00782F54" w:rsidRDefault="00AF1AE6">
            <w:pPr>
              <w:spacing w:before="100" w:after="100"/>
              <w:ind w:left="100" w:right="100"/>
              <w:jc w:val="center"/>
              <w:rPr>
                <w:rFonts w:ascii="Times New Roman" w:eastAsia="Times New Roman" w:hAnsi="Times New Roman" w:cs="Times New Roman"/>
                <w:sz w:val="24"/>
                <w:szCs w:val="24"/>
                <w:lang w:val="pt-BR"/>
              </w:rPr>
            </w:pPr>
            <w:r w:rsidRPr="00782F54">
              <w:rPr>
                <w:rFonts w:ascii="Times New Roman" w:eastAsia="Times New Roman" w:hAnsi="Times New Roman" w:cs="Times New Roman"/>
                <w:sz w:val="24"/>
                <w:szCs w:val="24"/>
                <w:lang w:val="pt-BR"/>
              </w:rPr>
              <w:t xml:space="preserve"> </w:t>
            </w:r>
          </w:p>
        </w:tc>
      </w:tr>
      <w:tr w:rsidR="00A16414" w14:paraId="76A2F4EF" w14:textId="77777777">
        <w:trPr>
          <w:trHeight w:val="750"/>
        </w:trPr>
        <w:tc>
          <w:tcPr>
            <w:tcW w:w="1335" w:type="dxa"/>
            <w:tcBorders>
              <w:top w:val="nil"/>
              <w:left w:val="nil"/>
              <w:bottom w:val="nil"/>
              <w:right w:val="nil"/>
            </w:tcBorders>
            <w:shd w:val="clear" w:color="auto" w:fill="FFFFFF"/>
            <w:tcMar>
              <w:top w:w="0" w:type="dxa"/>
              <w:left w:w="0" w:type="dxa"/>
              <w:bottom w:w="0" w:type="dxa"/>
              <w:right w:w="0" w:type="dxa"/>
            </w:tcMar>
          </w:tcPr>
          <w:p w14:paraId="150478FD"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-39.45076</w:t>
            </w:r>
          </w:p>
        </w:tc>
        <w:tc>
          <w:tcPr>
            <w:tcW w:w="1350" w:type="dxa"/>
            <w:tcBorders>
              <w:top w:val="nil"/>
              <w:left w:val="nil"/>
              <w:bottom w:val="nil"/>
              <w:right w:val="nil"/>
            </w:tcBorders>
            <w:shd w:val="clear" w:color="auto" w:fill="FFFFFF"/>
            <w:tcMar>
              <w:top w:w="0" w:type="dxa"/>
              <w:left w:w="0" w:type="dxa"/>
              <w:bottom w:w="0" w:type="dxa"/>
              <w:right w:w="0" w:type="dxa"/>
            </w:tcMar>
          </w:tcPr>
          <w:p w14:paraId="67A2384E"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-14.487317</w:t>
            </w:r>
          </w:p>
        </w:tc>
        <w:tc>
          <w:tcPr>
            <w:tcW w:w="1110" w:type="dxa"/>
            <w:tcBorders>
              <w:top w:val="nil"/>
              <w:left w:val="nil"/>
              <w:bottom w:val="nil"/>
              <w:right w:val="nil"/>
            </w:tcBorders>
            <w:shd w:val="clear" w:color="auto" w:fill="FFFFFF"/>
            <w:tcMar>
              <w:top w:w="0" w:type="dxa"/>
              <w:left w:w="0" w:type="dxa"/>
              <w:bottom w:w="0" w:type="dxa"/>
              <w:right w:w="0" w:type="dxa"/>
            </w:tcMar>
          </w:tcPr>
          <w:p w14:paraId="55570398"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Bahia</w:t>
            </w:r>
          </w:p>
        </w:tc>
        <w:tc>
          <w:tcPr>
            <w:tcW w:w="1695" w:type="dxa"/>
            <w:tcBorders>
              <w:top w:val="nil"/>
              <w:left w:val="nil"/>
              <w:bottom w:val="nil"/>
              <w:right w:val="nil"/>
            </w:tcBorders>
            <w:shd w:val="clear" w:color="auto" w:fill="FFFFFF"/>
            <w:tcMar>
              <w:top w:w="0" w:type="dxa"/>
              <w:left w:w="0" w:type="dxa"/>
              <w:bottom w:w="0" w:type="dxa"/>
              <w:right w:w="0" w:type="dxa"/>
            </w:tcMar>
          </w:tcPr>
          <w:p w14:paraId="0631B058"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Ilheus</w:t>
            </w:r>
            <w:proofErr w:type="spellEnd"/>
          </w:p>
        </w:tc>
        <w:tc>
          <w:tcPr>
            <w:tcW w:w="1185" w:type="dxa"/>
            <w:tcBorders>
              <w:top w:val="nil"/>
              <w:left w:val="nil"/>
              <w:bottom w:val="nil"/>
              <w:right w:val="nil"/>
            </w:tcBorders>
            <w:shd w:val="clear" w:color="auto" w:fill="FFFFFF"/>
            <w:tcMar>
              <w:top w:w="0" w:type="dxa"/>
              <w:left w:w="0" w:type="dxa"/>
              <w:bottom w:w="0" w:type="dxa"/>
              <w:right w:w="0" w:type="dxa"/>
            </w:tcMar>
          </w:tcPr>
          <w:p w14:paraId="3B46D671"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Dias et al. 2014</w:t>
            </w:r>
          </w:p>
        </w:tc>
        <w:tc>
          <w:tcPr>
            <w:tcW w:w="1335" w:type="dxa"/>
            <w:tcBorders>
              <w:top w:val="nil"/>
              <w:left w:val="nil"/>
              <w:bottom w:val="nil"/>
              <w:right w:val="nil"/>
            </w:tcBorders>
            <w:shd w:val="clear" w:color="auto" w:fill="FFFFFF"/>
            <w:tcMar>
              <w:top w:w="0" w:type="dxa"/>
              <w:left w:w="0" w:type="dxa"/>
              <w:bottom w:w="0" w:type="dxa"/>
              <w:right w:w="0" w:type="dxa"/>
            </w:tcMar>
          </w:tcPr>
          <w:p w14:paraId="279D88EA"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0" w:type="dxa"/>
            <w:tcBorders>
              <w:top w:val="nil"/>
              <w:left w:val="nil"/>
              <w:bottom w:val="nil"/>
              <w:right w:val="nil"/>
            </w:tcBorders>
            <w:shd w:val="clear" w:color="auto" w:fill="FFFFFF"/>
            <w:tcMar>
              <w:top w:w="0" w:type="dxa"/>
              <w:left w:w="0" w:type="dxa"/>
              <w:bottom w:w="0" w:type="dxa"/>
              <w:right w:w="0" w:type="dxa"/>
            </w:tcMar>
          </w:tcPr>
          <w:p w14:paraId="619A4702"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16414" w:rsidRPr="003E2B79" w14:paraId="57757DE0" w14:textId="77777777">
        <w:trPr>
          <w:trHeight w:val="1035"/>
        </w:trPr>
        <w:tc>
          <w:tcPr>
            <w:tcW w:w="1335" w:type="dxa"/>
            <w:tcBorders>
              <w:top w:val="nil"/>
              <w:left w:val="nil"/>
              <w:bottom w:val="nil"/>
              <w:right w:val="nil"/>
            </w:tcBorders>
            <w:shd w:val="clear" w:color="auto" w:fill="FFFFFF"/>
            <w:tcMar>
              <w:top w:w="0" w:type="dxa"/>
              <w:left w:w="0" w:type="dxa"/>
              <w:bottom w:w="0" w:type="dxa"/>
              <w:right w:w="0" w:type="dxa"/>
            </w:tcMar>
          </w:tcPr>
          <w:p w14:paraId="649B7387"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-35.40556</w:t>
            </w:r>
          </w:p>
        </w:tc>
        <w:tc>
          <w:tcPr>
            <w:tcW w:w="1350" w:type="dxa"/>
            <w:tcBorders>
              <w:top w:val="nil"/>
              <w:left w:val="nil"/>
              <w:bottom w:val="nil"/>
              <w:right w:val="nil"/>
            </w:tcBorders>
            <w:shd w:val="clear" w:color="auto" w:fill="FFFFFF"/>
            <w:tcMar>
              <w:top w:w="0" w:type="dxa"/>
              <w:left w:w="0" w:type="dxa"/>
              <w:bottom w:w="0" w:type="dxa"/>
              <w:right w:w="0" w:type="dxa"/>
            </w:tcMar>
          </w:tcPr>
          <w:p w14:paraId="3AABE1E0"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-7.603889</w:t>
            </w:r>
          </w:p>
        </w:tc>
        <w:tc>
          <w:tcPr>
            <w:tcW w:w="1110" w:type="dxa"/>
            <w:tcBorders>
              <w:top w:val="nil"/>
              <w:left w:val="nil"/>
              <w:bottom w:val="nil"/>
              <w:right w:val="nil"/>
            </w:tcBorders>
            <w:shd w:val="clear" w:color="auto" w:fill="FFFFFF"/>
            <w:tcMar>
              <w:top w:w="0" w:type="dxa"/>
              <w:left w:w="0" w:type="dxa"/>
              <w:bottom w:w="0" w:type="dxa"/>
              <w:right w:w="0" w:type="dxa"/>
            </w:tcMar>
          </w:tcPr>
          <w:p w14:paraId="6F05346D"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Pernambuco</w:t>
            </w:r>
          </w:p>
        </w:tc>
        <w:tc>
          <w:tcPr>
            <w:tcW w:w="1695" w:type="dxa"/>
            <w:tcBorders>
              <w:top w:val="nil"/>
              <w:left w:val="nil"/>
              <w:bottom w:val="nil"/>
              <w:right w:val="nil"/>
            </w:tcBorders>
            <w:shd w:val="clear" w:color="auto" w:fill="FFFFFF"/>
            <w:tcMar>
              <w:top w:w="0" w:type="dxa"/>
              <w:left w:w="0" w:type="dxa"/>
              <w:bottom w:w="0" w:type="dxa"/>
              <w:right w:w="0" w:type="dxa"/>
            </w:tcMar>
          </w:tcPr>
          <w:p w14:paraId="35B92293"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Timbaúba</w:t>
            </w:r>
            <w:proofErr w:type="spellEnd"/>
          </w:p>
        </w:tc>
        <w:tc>
          <w:tcPr>
            <w:tcW w:w="1185" w:type="dxa"/>
            <w:tcBorders>
              <w:top w:val="nil"/>
              <w:left w:val="nil"/>
              <w:bottom w:val="nil"/>
              <w:right w:val="nil"/>
            </w:tcBorders>
            <w:shd w:val="clear" w:color="auto" w:fill="FFFFFF"/>
            <w:tcMar>
              <w:top w:w="0" w:type="dxa"/>
              <w:left w:w="0" w:type="dxa"/>
              <w:bottom w:w="0" w:type="dxa"/>
              <w:right w:w="0" w:type="dxa"/>
            </w:tcMar>
          </w:tcPr>
          <w:p w14:paraId="1A702750"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Oliveira et al. 2021</w:t>
            </w:r>
          </w:p>
        </w:tc>
        <w:tc>
          <w:tcPr>
            <w:tcW w:w="1335" w:type="dxa"/>
            <w:tcBorders>
              <w:top w:val="nil"/>
              <w:left w:val="nil"/>
              <w:bottom w:val="nil"/>
              <w:right w:val="nil"/>
            </w:tcBorders>
            <w:shd w:val="clear" w:color="auto" w:fill="FFFFFF"/>
            <w:tcMar>
              <w:top w:w="0" w:type="dxa"/>
              <w:left w:w="0" w:type="dxa"/>
              <w:bottom w:w="0" w:type="dxa"/>
              <w:right w:w="0" w:type="dxa"/>
            </w:tcMar>
          </w:tcPr>
          <w:p w14:paraId="5BA0ED98"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0" w:type="dxa"/>
            <w:tcBorders>
              <w:top w:val="nil"/>
              <w:left w:val="nil"/>
              <w:bottom w:val="nil"/>
              <w:right w:val="nil"/>
            </w:tcBorders>
            <w:shd w:val="clear" w:color="auto" w:fill="FFFFFF"/>
            <w:tcMar>
              <w:top w:w="0" w:type="dxa"/>
              <w:left w:w="0" w:type="dxa"/>
              <w:bottom w:w="0" w:type="dxa"/>
              <w:right w:w="0" w:type="dxa"/>
            </w:tcMar>
          </w:tcPr>
          <w:p w14:paraId="47C7CFA3" w14:textId="77777777" w:rsidR="00A16414" w:rsidRPr="00782F54" w:rsidRDefault="00AF1AE6">
            <w:pPr>
              <w:spacing w:before="100" w:after="100"/>
              <w:ind w:left="100" w:right="100"/>
              <w:jc w:val="center"/>
              <w:rPr>
                <w:rFonts w:ascii="Times New Roman" w:eastAsia="Times New Roman" w:hAnsi="Times New Roman" w:cs="Times New Roman"/>
                <w:sz w:val="24"/>
                <w:szCs w:val="24"/>
                <w:lang w:val="pt-BR"/>
              </w:rPr>
            </w:pPr>
            <w:proofErr w:type="spellStart"/>
            <w:r w:rsidRPr="00782F54">
              <w:rPr>
                <w:rFonts w:ascii="Times New Roman" w:eastAsia="Times New Roman" w:hAnsi="Times New Roman" w:cs="Times New Roman"/>
                <w:sz w:val="24"/>
                <w:szCs w:val="24"/>
                <w:lang w:val="pt-BR"/>
              </w:rPr>
              <w:t>Wildlife</w:t>
            </w:r>
            <w:proofErr w:type="spellEnd"/>
            <w:r w:rsidRPr="00782F54">
              <w:rPr>
                <w:rFonts w:ascii="Times New Roman" w:eastAsia="Times New Roman" w:hAnsi="Times New Roman" w:cs="Times New Roman"/>
                <w:sz w:val="24"/>
                <w:szCs w:val="24"/>
                <w:lang w:val="pt-BR"/>
              </w:rPr>
              <w:t xml:space="preserve"> Refuge Matas de Água Azul</w:t>
            </w:r>
          </w:p>
        </w:tc>
      </w:tr>
      <w:tr w:rsidR="00A16414" w14:paraId="09481EEC" w14:textId="77777777">
        <w:trPr>
          <w:trHeight w:val="750"/>
        </w:trPr>
        <w:tc>
          <w:tcPr>
            <w:tcW w:w="1335" w:type="dxa"/>
            <w:tcBorders>
              <w:top w:val="nil"/>
              <w:left w:val="nil"/>
              <w:bottom w:val="nil"/>
              <w:right w:val="nil"/>
            </w:tcBorders>
            <w:shd w:val="clear" w:color="auto" w:fill="FFFFFF"/>
            <w:tcMar>
              <w:top w:w="0" w:type="dxa"/>
              <w:left w:w="0" w:type="dxa"/>
              <w:bottom w:w="0" w:type="dxa"/>
              <w:right w:w="0" w:type="dxa"/>
            </w:tcMar>
          </w:tcPr>
          <w:p w14:paraId="516AD629"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-39.60522</w:t>
            </w:r>
          </w:p>
        </w:tc>
        <w:tc>
          <w:tcPr>
            <w:tcW w:w="1350" w:type="dxa"/>
            <w:tcBorders>
              <w:top w:val="nil"/>
              <w:left w:val="nil"/>
              <w:bottom w:val="nil"/>
              <w:right w:val="nil"/>
            </w:tcBorders>
            <w:shd w:val="clear" w:color="auto" w:fill="FFFFFF"/>
            <w:tcMar>
              <w:top w:w="0" w:type="dxa"/>
              <w:left w:w="0" w:type="dxa"/>
              <w:bottom w:w="0" w:type="dxa"/>
              <w:right w:w="0" w:type="dxa"/>
            </w:tcMar>
          </w:tcPr>
          <w:p w14:paraId="0AA6D04B"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-13.166742</w:t>
            </w:r>
          </w:p>
        </w:tc>
        <w:tc>
          <w:tcPr>
            <w:tcW w:w="1110" w:type="dxa"/>
            <w:tcBorders>
              <w:top w:val="nil"/>
              <w:left w:val="nil"/>
              <w:bottom w:val="nil"/>
              <w:right w:val="nil"/>
            </w:tcBorders>
            <w:shd w:val="clear" w:color="auto" w:fill="FFFFFF"/>
            <w:tcMar>
              <w:top w:w="0" w:type="dxa"/>
              <w:left w:w="0" w:type="dxa"/>
              <w:bottom w:w="0" w:type="dxa"/>
              <w:right w:w="0" w:type="dxa"/>
            </w:tcMar>
          </w:tcPr>
          <w:p w14:paraId="3C918837"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Bahia</w:t>
            </w:r>
          </w:p>
        </w:tc>
        <w:tc>
          <w:tcPr>
            <w:tcW w:w="1695" w:type="dxa"/>
            <w:tcBorders>
              <w:top w:val="nil"/>
              <w:left w:val="nil"/>
              <w:bottom w:val="nil"/>
              <w:right w:val="nil"/>
            </w:tcBorders>
            <w:shd w:val="clear" w:color="auto" w:fill="FFFFFF"/>
            <w:tcMar>
              <w:top w:w="0" w:type="dxa"/>
              <w:left w:w="0" w:type="dxa"/>
              <w:bottom w:w="0" w:type="dxa"/>
              <w:right w:w="0" w:type="dxa"/>
            </w:tcMar>
          </w:tcPr>
          <w:p w14:paraId="36237DF2"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Ubaraíra</w:t>
            </w:r>
            <w:proofErr w:type="spellEnd"/>
          </w:p>
        </w:tc>
        <w:tc>
          <w:tcPr>
            <w:tcW w:w="1185" w:type="dxa"/>
            <w:tcBorders>
              <w:top w:val="nil"/>
              <w:left w:val="nil"/>
              <w:bottom w:val="nil"/>
              <w:right w:val="nil"/>
            </w:tcBorders>
            <w:shd w:val="clear" w:color="auto" w:fill="FFFFFF"/>
            <w:tcMar>
              <w:top w:w="0" w:type="dxa"/>
              <w:left w:w="0" w:type="dxa"/>
              <w:bottom w:w="0" w:type="dxa"/>
              <w:right w:w="0" w:type="dxa"/>
            </w:tcMar>
          </w:tcPr>
          <w:p w14:paraId="0AA39033"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Freitas et al. 2019</w:t>
            </w:r>
          </w:p>
        </w:tc>
        <w:tc>
          <w:tcPr>
            <w:tcW w:w="1335" w:type="dxa"/>
            <w:tcBorders>
              <w:top w:val="nil"/>
              <w:left w:val="nil"/>
              <w:bottom w:val="nil"/>
              <w:right w:val="nil"/>
            </w:tcBorders>
            <w:shd w:val="clear" w:color="auto" w:fill="FFFFFF"/>
            <w:tcMar>
              <w:top w:w="0" w:type="dxa"/>
              <w:left w:w="0" w:type="dxa"/>
              <w:bottom w:w="0" w:type="dxa"/>
              <w:right w:w="0" w:type="dxa"/>
            </w:tcMar>
          </w:tcPr>
          <w:p w14:paraId="3FDF9B7E"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0" w:type="dxa"/>
            <w:tcBorders>
              <w:top w:val="nil"/>
              <w:left w:val="nil"/>
              <w:bottom w:val="nil"/>
              <w:right w:val="nil"/>
            </w:tcBorders>
            <w:shd w:val="clear" w:color="auto" w:fill="FFFFFF"/>
            <w:tcMar>
              <w:top w:w="0" w:type="dxa"/>
              <w:left w:w="0" w:type="dxa"/>
              <w:bottom w:w="0" w:type="dxa"/>
              <w:right w:w="0" w:type="dxa"/>
            </w:tcMar>
          </w:tcPr>
          <w:p w14:paraId="005CF5A3"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16414" w14:paraId="2F1DDC87" w14:textId="77777777">
        <w:trPr>
          <w:trHeight w:val="1860"/>
        </w:trPr>
        <w:tc>
          <w:tcPr>
            <w:tcW w:w="1335" w:type="dxa"/>
            <w:tcBorders>
              <w:top w:val="nil"/>
              <w:left w:val="nil"/>
              <w:bottom w:val="nil"/>
              <w:right w:val="nil"/>
            </w:tcBorders>
            <w:shd w:val="clear" w:color="auto" w:fill="FFFFFF"/>
            <w:tcMar>
              <w:top w:w="0" w:type="dxa"/>
              <w:left w:w="0" w:type="dxa"/>
              <w:bottom w:w="0" w:type="dxa"/>
              <w:right w:w="0" w:type="dxa"/>
            </w:tcMar>
          </w:tcPr>
          <w:p w14:paraId="2ED6F9C3"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-39.04940</w:t>
            </w:r>
          </w:p>
        </w:tc>
        <w:tc>
          <w:tcPr>
            <w:tcW w:w="1350" w:type="dxa"/>
            <w:tcBorders>
              <w:top w:val="nil"/>
              <w:left w:val="nil"/>
              <w:bottom w:val="nil"/>
              <w:right w:val="nil"/>
            </w:tcBorders>
            <w:shd w:val="clear" w:color="auto" w:fill="FFFFFF"/>
            <w:tcMar>
              <w:top w:w="0" w:type="dxa"/>
              <w:left w:w="0" w:type="dxa"/>
              <w:bottom w:w="0" w:type="dxa"/>
              <w:right w:w="0" w:type="dxa"/>
            </w:tcMar>
          </w:tcPr>
          <w:p w14:paraId="08386E46"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-14.788900</w:t>
            </w:r>
          </w:p>
        </w:tc>
        <w:tc>
          <w:tcPr>
            <w:tcW w:w="1110" w:type="dxa"/>
            <w:tcBorders>
              <w:top w:val="nil"/>
              <w:left w:val="nil"/>
              <w:bottom w:val="nil"/>
              <w:right w:val="nil"/>
            </w:tcBorders>
            <w:shd w:val="clear" w:color="auto" w:fill="FFFFFF"/>
            <w:tcMar>
              <w:top w:w="0" w:type="dxa"/>
              <w:left w:w="0" w:type="dxa"/>
              <w:bottom w:w="0" w:type="dxa"/>
              <w:right w:w="0" w:type="dxa"/>
            </w:tcMar>
          </w:tcPr>
          <w:p w14:paraId="77EB1FBF"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Bahia</w:t>
            </w:r>
          </w:p>
        </w:tc>
        <w:tc>
          <w:tcPr>
            <w:tcW w:w="1695" w:type="dxa"/>
            <w:tcBorders>
              <w:top w:val="nil"/>
              <w:left w:val="nil"/>
              <w:bottom w:val="nil"/>
              <w:right w:val="nil"/>
            </w:tcBorders>
            <w:shd w:val="clear" w:color="auto" w:fill="FFFFFF"/>
            <w:tcMar>
              <w:top w:w="0" w:type="dxa"/>
              <w:left w:w="0" w:type="dxa"/>
              <w:bottom w:w="0" w:type="dxa"/>
              <w:right w:w="0" w:type="dxa"/>
            </w:tcMar>
          </w:tcPr>
          <w:p w14:paraId="122DE04F"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Ilheus</w:t>
            </w:r>
            <w:proofErr w:type="spellEnd"/>
          </w:p>
        </w:tc>
        <w:tc>
          <w:tcPr>
            <w:tcW w:w="1185" w:type="dxa"/>
            <w:tcBorders>
              <w:top w:val="nil"/>
              <w:left w:val="nil"/>
              <w:bottom w:val="nil"/>
              <w:right w:val="nil"/>
            </w:tcBorders>
            <w:shd w:val="clear" w:color="auto" w:fill="FFFFFF"/>
            <w:tcMar>
              <w:top w:w="0" w:type="dxa"/>
              <w:left w:w="0" w:type="dxa"/>
              <w:bottom w:w="0" w:type="dxa"/>
              <w:right w:w="0" w:type="dxa"/>
            </w:tcMar>
          </w:tcPr>
          <w:p w14:paraId="0502E097"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SpeciesLink</w:t>
            </w:r>
            <w:proofErr w:type="spellEnd"/>
          </w:p>
        </w:tc>
        <w:tc>
          <w:tcPr>
            <w:tcW w:w="1335" w:type="dxa"/>
            <w:tcBorders>
              <w:top w:val="nil"/>
              <w:left w:val="nil"/>
              <w:bottom w:val="nil"/>
              <w:right w:val="nil"/>
            </w:tcBorders>
            <w:shd w:val="clear" w:color="auto" w:fill="FFFFFF"/>
            <w:tcMar>
              <w:top w:w="0" w:type="dxa"/>
              <w:left w:w="0" w:type="dxa"/>
              <w:bottom w:w="0" w:type="dxa"/>
              <w:right w:w="0" w:type="dxa"/>
            </w:tcMar>
          </w:tcPr>
          <w:p w14:paraId="5A6EA292"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0" w:type="dxa"/>
            <w:tcBorders>
              <w:top w:val="nil"/>
              <w:left w:val="nil"/>
              <w:bottom w:val="nil"/>
              <w:right w:val="nil"/>
            </w:tcBorders>
            <w:shd w:val="clear" w:color="auto" w:fill="FFFFFF"/>
            <w:tcMar>
              <w:top w:w="0" w:type="dxa"/>
              <w:left w:w="0" w:type="dxa"/>
              <w:bottom w:w="0" w:type="dxa"/>
              <w:right w:w="0" w:type="dxa"/>
            </w:tcMar>
          </w:tcPr>
          <w:p w14:paraId="615FB133"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Private Reserve of Natural Heritage Fazenda Arte Verde</w:t>
            </w:r>
          </w:p>
        </w:tc>
      </w:tr>
      <w:tr w:rsidR="00A16414" w14:paraId="529786AD" w14:textId="77777777">
        <w:trPr>
          <w:trHeight w:val="480"/>
        </w:trPr>
        <w:tc>
          <w:tcPr>
            <w:tcW w:w="1335" w:type="dxa"/>
            <w:tcBorders>
              <w:top w:val="nil"/>
              <w:left w:val="nil"/>
              <w:bottom w:val="nil"/>
              <w:right w:val="nil"/>
            </w:tcBorders>
            <w:shd w:val="clear" w:color="auto" w:fill="FFFFFF"/>
            <w:tcMar>
              <w:top w:w="0" w:type="dxa"/>
              <w:left w:w="0" w:type="dxa"/>
              <w:bottom w:w="0" w:type="dxa"/>
              <w:right w:w="0" w:type="dxa"/>
            </w:tcMar>
          </w:tcPr>
          <w:p w14:paraId="27A1E935"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-39.14220</w:t>
            </w:r>
          </w:p>
        </w:tc>
        <w:tc>
          <w:tcPr>
            <w:tcW w:w="1350" w:type="dxa"/>
            <w:tcBorders>
              <w:top w:val="nil"/>
              <w:left w:val="nil"/>
              <w:bottom w:val="nil"/>
              <w:right w:val="nil"/>
            </w:tcBorders>
            <w:shd w:val="clear" w:color="auto" w:fill="FFFFFF"/>
            <w:tcMar>
              <w:top w:w="0" w:type="dxa"/>
              <w:left w:w="0" w:type="dxa"/>
              <w:bottom w:w="0" w:type="dxa"/>
              <w:right w:w="0" w:type="dxa"/>
            </w:tcMar>
          </w:tcPr>
          <w:p w14:paraId="097C58A5"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-13.826400</w:t>
            </w:r>
          </w:p>
        </w:tc>
        <w:tc>
          <w:tcPr>
            <w:tcW w:w="1110" w:type="dxa"/>
            <w:tcBorders>
              <w:top w:val="nil"/>
              <w:left w:val="nil"/>
              <w:bottom w:val="nil"/>
              <w:right w:val="nil"/>
            </w:tcBorders>
            <w:shd w:val="clear" w:color="auto" w:fill="FFFFFF"/>
            <w:tcMar>
              <w:top w:w="0" w:type="dxa"/>
              <w:left w:w="0" w:type="dxa"/>
              <w:bottom w:w="0" w:type="dxa"/>
              <w:right w:w="0" w:type="dxa"/>
            </w:tcMar>
          </w:tcPr>
          <w:p w14:paraId="026162E0"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Bahia</w:t>
            </w:r>
          </w:p>
        </w:tc>
        <w:tc>
          <w:tcPr>
            <w:tcW w:w="1695" w:type="dxa"/>
            <w:tcBorders>
              <w:top w:val="nil"/>
              <w:left w:val="nil"/>
              <w:bottom w:val="nil"/>
              <w:right w:val="nil"/>
            </w:tcBorders>
            <w:shd w:val="clear" w:color="auto" w:fill="FFFFFF"/>
            <w:tcMar>
              <w:top w:w="0" w:type="dxa"/>
              <w:left w:w="0" w:type="dxa"/>
              <w:bottom w:w="0" w:type="dxa"/>
              <w:right w:w="0" w:type="dxa"/>
            </w:tcMar>
          </w:tcPr>
          <w:p w14:paraId="6D1ACFF0"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Igrapiuna</w:t>
            </w:r>
            <w:proofErr w:type="spellEnd"/>
          </w:p>
        </w:tc>
        <w:tc>
          <w:tcPr>
            <w:tcW w:w="1185" w:type="dxa"/>
            <w:tcBorders>
              <w:top w:val="nil"/>
              <w:left w:val="nil"/>
              <w:bottom w:val="nil"/>
              <w:right w:val="nil"/>
            </w:tcBorders>
            <w:shd w:val="clear" w:color="auto" w:fill="FFFFFF"/>
            <w:tcMar>
              <w:top w:w="0" w:type="dxa"/>
              <w:left w:w="0" w:type="dxa"/>
              <w:bottom w:w="0" w:type="dxa"/>
              <w:right w:w="0" w:type="dxa"/>
            </w:tcMar>
          </w:tcPr>
          <w:p w14:paraId="38A81C9B"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SpeciesLink</w:t>
            </w:r>
            <w:proofErr w:type="spellEnd"/>
          </w:p>
        </w:tc>
        <w:tc>
          <w:tcPr>
            <w:tcW w:w="1335" w:type="dxa"/>
            <w:tcBorders>
              <w:top w:val="nil"/>
              <w:left w:val="nil"/>
              <w:bottom w:val="nil"/>
              <w:right w:val="nil"/>
            </w:tcBorders>
            <w:shd w:val="clear" w:color="auto" w:fill="FFFFFF"/>
            <w:tcMar>
              <w:top w:w="0" w:type="dxa"/>
              <w:left w:w="0" w:type="dxa"/>
              <w:bottom w:w="0" w:type="dxa"/>
              <w:right w:w="0" w:type="dxa"/>
            </w:tcMar>
          </w:tcPr>
          <w:p w14:paraId="245E3ECD"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70" w:type="dxa"/>
            <w:tcBorders>
              <w:top w:val="nil"/>
              <w:left w:val="nil"/>
              <w:bottom w:val="nil"/>
              <w:right w:val="nil"/>
            </w:tcBorders>
            <w:shd w:val="clear" w:color="auto" w:fill="FFFFFF"/>
            <w:tcMar>
              <w:top w:w="0" w:type="dxa"/>
              <w:left w:w="0" w:type="dxa"/>
              <w:bottom w:w="0" w:type="dxa"/>
              <w:right w:w="0" w:type="dxa"/>
            </w:tcMar>
          </w:tcPr>
          <w:p w14:paraId="4E9C05CE"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16414" w14:paraId="3D236A50" w14:textId="77777777">
        <w:trPr>
          <w:trHeight w:val="480"/>
        </w:trPr>
        <w:tc>
          <w:tcPr>
            <w:tcW w:w="1335" w:type="dxa"/>
            <w:tcBorders>
              <w:top w:val="nil"/>
              <w:left w:val="nil"/>
              <w:bottom w:val="nil"/>
              <w:right w:val="nil"/>
            </w:tcBorders>
            <w:shd w:val="clear" w:color="auto" w:fill="FFFFFF"/>
            <w:tcMar>
              <w:top w:w="0" w:type="dxa"/>
              <w:left w:w="0" w:type="dxa"/>
              <w:bottom w:w="0" w:type="dxa"/>
              <w:right w:w="0" w:type="dxa"/>
            </w:tcMar>
          </w:tcPr>
          <w:p w14:paraId="1A1688B2"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-39.06470</w:t>
            </w:r>
          </w:p>
        </w:tc>
        <w:tc>
          <w:tcPr>
            <w:tcW w:w="1350" w:type="dxa"/>
            <w:tcBorders>
              <w:top w:val="nil"/>
              <w:left w:val="nil"/>
              <w:bottom w:val="nil"/>
              <w:right w:val="nil"/>
            </w:tcBorders>
            <w:shd w:val="clear" w:color="auto" w:fill="FFFFFF"/>
            <w:tcMar>
              <w:top w:w="0" w:type="dxa"/>
              <w:left w:w="0" w:type="dxa"/>
              <w:bottom w:w="0" w:type="dxa"/>
              <w:right w:w="0" w:type="dxa"/>
            </w:tcMar>
          </w:tcPr>
          <w:p w14:paraId="6D86D314"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-16.449699</w:t>
            </w:r>
          </w:p>
        </w:tc>
        <w:tc>
          <w:tcPr>
            <w:tcW w:w="1110" w:type="dxa"/>
            <w:tcBorders>
              <w:top w:val="nil"/>
              <w:left w:val="nil"/>
              <w:bottom w:val="nil"/>
              <w:right w:val="nil"/>
            </w:tcBorders>
            <w:shd w:val="clear" w:color="auto" w:fill="FFFFFF"/>
            <w:tcMar>
              <w:top w:w="0" w:type="dxa"/>
              <w:left w:w="0" w:type="dxa"/>
              <w:bottom w:w="0" w:type="dxa"/>
              <w:right w:w="0" w:type="dxa"/>
            </w:tcMar>
          </w:tcPr>
          <w:p w14:paraId="685C8BDE"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Bahia</w:t>
            </w:r>
          </w:p>
        </w:tc>
        <w:tc>
          <w:tcPr>
            <w:tcW w:w="1695" w:type="dxa"/>
            <w:tcBorders>
              <w:top w:val="nil"/>
              <w:left w:val="nil"/>
              <w:bottom w:val="nil"/>
              <w:right w:val="nil"/>
            </w:tcBorders>
            <w:shd w:val="clear" w:color="auto" w:fill="FFFFFF"/>
            <w:tcMar>
              <w:top w:w="0" w:type="dxa"/>
              <w:left w:w="0" w:type="dxa"/>
              <w:bottom w:w="0" w:type="dxa"/>
              <w:right w:w="0" w:type="dxa"/>
            </w:tcMar>
          </w:tcPr>
          <w:p w14:paraId="416EA92D"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Porto Seguro</w:t>
            </w:r>
          </w:p>
        </w:tc>
        <w:tc>
          <w:tcPr>
            <w:tcW w:w="1185" w:type="dxa"/>
            <w:tcBorders>
              <w:top w:val="nil"/>
              <w:left w:val="nil"/>
              <w:bottom w:val="nil"/>
              <w:right w:val="nil"/>
            </w:tcBorders>
            <w:shd w:val="clear" w:color="auto" w:fill="FFFFFF"/>
            <w:tcMar>
              <w:top w:w="0" w:type="dxa"/>
              <w:left w:w="0" w:type="dxa"/>
              <w:bottom w:w="0" w:type="dxa"/>
              <w:right w:w="0" w:type="dxa"/>
            </w:tcMar>
          </w:tcPr>
          <w:p w14:paraId="4D5D01E8"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SpeciesLink</w:t>
            </w:r>
            <w:proofErr w:type="spellEnd"/>
          </w:p>
        </w:tc>
        <w:tc>
          <w:tcPr>
            <w:tcW w:w="1335" w:type="dxa"/>
            <w:tcBorders>
              <w:top w:val="nil"/>
              <w:left w:val="nil"/>
              <w:bottom w:val="nil"/>
              <w:right w:val="nil"/>
            </w:tcBorders>
            <w:shd w:val="clear" w:color="auto" w:fill="FFFFFF"/>
            <w:tcMar>
              <w:top w:w="0" w:type="dxa"/>
              <w:left w:w="0" w:type="dxa"/>
              <w:bottom w:w="0" w:type="dxa"/>
              <w:right w:w="0" w:type="dxa"/>
            </w:tcMar>
          </w:tcPr>
          <w:p w14:paraId="041F03F7"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0" w:type="dxa"/>
            <w:tcBorders>
              <w:top w:val="nil"/>
              <w:left w:val="nil"/>
              <w:bottom w:val="nil"/>
              <w:right w:val="nil"/>
            </w:tcBorders>
            <w:shd w:val="clear" w:color="auto" w:fill="FFFFFF"/>
            <w:tcMar>
              <w:top w:w="0" w:type="dxa"/>
              <w:left w:w="0" w:type="dxa"/>
              <w:bottom w:w="0" w:type="dxa"/>
              <w:right w:w="0" w:type="dxa"/>
            </w:tcMar>
          </w:tcPr>
          <w:p w14:paraId="34E7D6AD"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16414" w14:paraId="4AC9BE47" w14:textId="77777777">
        <w:trPr>
          <w:trHeight w:val="750"/>
        </w:trPr>
        <w:tc>
          <w:tcPr>
            <w:tcW w:w="1335" w:type="dxa"/>
            <w:tcBorders>
              <w:top w:val="nil"/>
              <w:left w:val="nil"/>
              <w:bottom w:val="nil"/>
              <w:right w:val="nil"/>
            </w:tcBorders>
            <w:shd w:val="clear" w:color="auto" w:fill="FFFFFF"/>
            <w:tcMar>
              <w:top w:w="0" w:type="dxa"/>
              <w:left w:w="0" w:type="dxa"/>
              <w:bottom w:w="0" w:type="dxa"/>
              <w:right w:w="0" w:type="dxa"/>
            </w:tcMar>
          </w:tcPr>
          <w:p w14:paraId="12B25323"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-36.35080</w:t>
            </w:r>
          </w:p>
        </w:tc>
        <w:tc>
          <w:tcPr>
            <w:tcW w:w="1350" w:type="dxa"/>
            <w:tcBorders>
              <w:top w:val="nil"/>
              <w:left w:val="nil"/>
              <w:bottom w:val="nil"/>
              <w:right w:val="nil"/>
            </w:tcBorders>
            <w:shd w:val="clear" w:color="auto" w:fill="FFFFFF"/>
            <w:tcMar>
              <w:top w:w="0" w:type="dxa"/>
              <w:left w:w="0" w:type="dxa"/>
              <w:bottom w:w="0" w:type="dxa"/>
              <w:right w:w="0" w:type="dxa"/>
            </w:tcMar>
          </w:tcPr>
          <w:p w14:paraId="5E2C118C"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-9.781940</w:t>
            </w:r>
          </w:p>
        </w:tc>
        <w:tc>
          <w:tcPr>
            <w:tcW w:w="1110" w:type="dxa"/>
            <w:tcBorders>
              <w:top w:val="nil"/>
              <w:left w:val="nil"/>
              <w:bottom w:val="nil"/>
              <w:right w:val="nil"/>
            </w:tcBorders>
            <w:shd w:val="clear" w:color="auto" w:fill="FFFFFF"/>
            <w:tcMar>
              <w:top w:w="0" w:type="dxa"/>
              <w:left w:w="0" w:type="dxa"/>
              <w:bottom w:w="0" w:type="dxa"/>
              <w:right w:w="0" w:type="dxa"/>
            </w:tcMar>
          </w:tcPr>
          <w:p w14:paraId="5BAA0BAA"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Alagoas</w:t>
            </w:r>
          </w:p>
        </w:tc>
        <w:tc>
          <w:tcPr>
            <w:tcW w:w="1695" w:type="dxa"/>
            <w:tcBorders>
              <w:top w:val="nil"/>
              <w:left w:val="nil"/>
              <w:bottom w:val="nil"/>
              <w:right w:val="nil"/>
            </w:tcBorders>
            <w:shd w:val="clear" w:color="auto" w:fill="FFFFFF"/>
            <w:tcMar>
              <w:top w:w="0" w:type="dxa"/>
              <w:left w:w="0" w:type="dxa"/>
              <w:bottom w:w="0" w:type="dxa"/>
              <w:right w:w="0" w:type="dxa"/>
            </w:tcMar>
          </w:tcPr>
          <w:p w14:paraId="258E5080"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Campo Alegre</w:t>
            </w:r>
          </w:p>
        </w:tc>
        <w:tc>
          <w:tcPr>
            <w:tcW w:w="1185" w:type="dxa"/>
            <w:tcBorders>
              <w:top w:val="nil"/>
              <w:left w:val="nil"/>
              <w:bottom w:val="nil"/>
              <w:right w:val="nil"/>
            </w:tcBorders>
            <w:shd w:val="clear" w:color="auto" w:fill="FFFFFF"/>
            <w:tcMar>
              <w:top w:w="0" w:type="dxa"/>
              <w:left w:w="0" w:type="dxa"/>
              <w:bottom w:w="0" w:type="dxa"/>
              <w:right w:w="0" w:type="dxa"/>
            </w:tcMar>
          </w:tcPr>
          <w:p w14:paraId="5FB30CE0" w14:textId="77777777" w:rsidR="00A16414" w:rsidRDefault="00AF1AE6">
            <w:pPr>
              <w:spacing w:before="100" w:after="100"/>
              <w:ind w:left="100" w:right="10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SpeciesLink</w:t>
            </w:r>
            <w:proofErr w:type="spellEnd"/>
          </w:p>
        </w:tc>
        <w:tc>
          <w:tcPr>
            <w:tcW w:w="1335" w:type="dxa"/>
            <w:tcBorders>
              <w:top w:val="nil"/>
              <w:left w:val="nil"/>
              <w:bottom w:val="nil"/>
              <w:right w:val="nil"/>
            </w:tcBorders>
            <w:shd w:val="clear" w:color="auto" w:fill="FFFFFF"/>
            <w:tcMar>
              <w:top w:w="0" w:type="dxa"/>
              <w:left w:w="0" w:type="dxa"/>
              <w:bottom w:w="0" w:type="dxa"/>
              <w:right w:w="0" w:type="dxa"/>
            </w:tcMar>
          </w:tcPr>
          <w:p w14:paraId="7301C710"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0" w:type="dxa"/>
            <w:tcBorders>
              <w:top w:val="nil"/>
              <w:left w:val="nil"/>
              <w:bottom w:val="nil"/>
              <w:right w:val="nil"/>
            </w:tcBorders>
            <w:shd w:val="clear" w:color="auto" w:fill="FFFFFF"/>
            <w:tcMar>
              <w:top w:w="0" w:type="dxa"/>
              <w:left w:w="0" w:type="dxa"/>
              <w:bottom w:w="0" w:type="dxa"/>
              <w:right w:w="0" w:type="dxa"/>
            </w:tcMar>
          </w:tcPr>
          <w:p w14:paraId="263E9AEA"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A16414" w14:paraId="0704D3AA" w14:textId="77777777">
        <w:trPr>
          <w:trHeight w:val="495"/>
        </w:trPr>
        <w:tc>
          <w:tcPr>
            <w:tcW w:w="1335" w:type="dxa"/>
            <w:tcBorders>
              <w:top w:val="nil"/>
              <w:left w:val="nil"/>
              <w:bottom w:val="single" w:sz="10" w:space="0" w:color="666666"/>
              <w:right w:val="nil"/>
            </w:tcBorders>
            <w:shd w:val="clear" w:color="auto" w:fill="FFFFFF"/>
            <w:tcMar>
              <w:top w:w="0" w:type="dxa"/>
              <w:left w:w="0" w:type="dxa"/>
              <w:bottom w:w="0" w:type="dxa"/>
              <w:right w:w="0" w:type="dxa"/>
            </w:tcMar>
          </w:tcPr>
          <w:p w14:paraId="38957745"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-39.05861</w:t>
            </w:r>
          </w:p>
        </w:tc>
        <w:tc>
          <w:tcPr>
            <w:tcW w:w="1350" w:type="dxa"/>
            <w:tcBorders>
              <w:top w:val="nil"/>
              <w:left w:val="nil"/>
              <w:bottom w:val="single" w:sz="10" w:space="0" w:color="666666"/>
              <w:right w:val="nil"/>
            </w:tcBorders>
            <w:shd w:val="clear" w:color="auto" w:fill="FFFFFF"/>
            <w:tcMar>
              <w:top w:w="0" w:type="dxa"/>
              <w:left w:w="0" w:type="dxa"/>
              <w:bottom w:w="0" w:type="dxa"/>
              <w:right w:w="0" w:type="dxa"/>
            </w:tcMar>
          </w:tcPr>
          <w:p w14:paraId="590D64DC"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-16.397881</w:t>
            </w:r>
          </w:p>
        </w:tc>
        <w:tc>
          <w:tcPr>
            <w:tcW w:w="1110" w:type="dxa"/>
            <w:tcBorders>
              <w:top w:val="nil"/>
              <w:left w:val="nil"/>
              <w:bottom w:val="single" w:sz="10" w:space="0" w:color="666666"/>
              <w:right w:val="nil"/>
            </w:tcBorders>
            <w:shd w:val="clear" w:color="auto" w:fill="FFFFFF"/>
            <w:tcMar>
              <w:top w:w="0" w:type="dxa"/>
              <w:left w:w="0" w:type="dxa"/>
              <w:bottom w:w="0" w:type="dxa"/>
              <w:right w:w="0" w:type="dxa"/>
            </w:tcMar>
          </w:tcPr>
          <w:p w14:paraId="71E3411B"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Bahia</w:t>
            </w:r>
          </w:p>
        </w:tc>
        <w:tc>
          <w:tcPr>
            <w:tcW w:w="1695" w:type="dxa"/>
            <w:tcBorders>
              <w:top w:val="nil"/>
              <w:left w:val="nil"/>
              <w:bottom w:val="single" w:sz="10" w:space="0" w:color="666666"/>
              <w:right w:val="nil"/>
            </w:tcBorders>
            <w:shd w:val="clear" w:color="auto" w:fill="FFFFFF"/>
            <w:tcMar>
              <w:top w:w="0" w:type="dxa"/>
              <w:left w:w="0" w:type="dxa"/>
              <w:bottom w:w="0" w:type="dxa"/>
              <w:right w:w="0" w:type="dxa"/>
            </w:tcMar>
          </w:tcPr>
          <w:p w14:paraId="3645AC4F"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Porto Seguro</w:t>
            </w:r>
          </w:p>
        </w:tc>
        <w:tc>
          <w:tcPr>
            <w:tcW w:w="1185" w:type="dxa"/>
            <w:tcBorders>
              <w:top w:val="nil"/>
              <w:left w:val="nil"/>
              <w:bottom w:val="single" w:sz="10" w:space="0" w:color="666666"/>
              <w:right w:val="nil"/>
            </w:tcBorders>
            <w:shd w:val="clear" w:color="auto" w:fill="FFFFFF"/>
            <w:tcMar>
              <w:top w:w="0" w:type="dxa"/>
              <w:left w:w="0" w:type="dxa"/>
              <w:bottom w:w="0" w:type="dxa"/>
              <w:right w:w="0" w:type="dxa"/>
            </w:tcMar>
          </w:tcPr>
          <w:p w14:paraId="29F02426"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UFSB</w:t>
            </w:r>
          </w:p>
        </w:tc>
        <w:tc>
          <w:tcPr>
            <w:tcW w:w="1335" w:type="dxa"/>
            <w:tcBorders>
              <w:top w:val="nil"/>
              <w:left w:val="nil"/>
              <w:bottom w:val="single" w:sz="10" w:space="0" w:color="666666"/>
              <w:right w:val="nil"/>
            </w:tcBorders>
            <w:shd w:val="clear" w:color="auto" w:fill="FFFFFF"/>
            <w:tcMar>
              <w:top w:w="0" w:type="dxa"/>
              <w:left w:w="0" w:type="dxa"/>
              <w:bottom w:w="0" w:type="dxa"/>
              <w:right w:w="0" w:type="dxa"/>
            </w:tcMar>
          </w:tcPr>
          <w:p w14:paraId="7CA78A49"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70" w:type="dxa"/>
            <w:tcBorders>
              <w:top w:val="nil"/>
              <w:left w:val="nil"/>
              <w:bottom w:val="single" w:sz="10" w:space="0" w:color="666666"/>
              <w:right w:val="nil"/>
            </w:tcBorders>
            <w:shd w:val="clear" w:color="auto" w:fill="FFFFFF"/>
            <w:tcMar>
              <w:top w:w="0" w:type="dxa"/>
              <w:left w:w="0" w:type="dxa"/>
              <w:bottom w:w="0" w:type="dxa"/>
              <w:right w:w="0" w:type="dxa"/>
            </w:tcMar>
          </w:tcPr>
          <w:p w14:paraId="42711379" w14:textId="77777777" w:rsidR="00A16414" w:rsidRDefault="00AF1AE6">
            <w:pPr>
              <w:spacing w:before="100" w:after="100"/>
              <w:ind w:left="100"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bl>
    <w:p w14:paraId="5F38D7E7" w14:textId="77777777" w:rsidR="00A16414" w:rsidRDefault="00A16414">
      <w:pPr>
        <w:spacing w:line="233" w:lineRule="auto"/>
      </w:pPr>
    </w:p>
    <w:p w14:paraId="22BFAD22" w14:textId="77777777" w:rsidR="00A16414" w:rsidRDefault="00A16414">
      <w:pPr>
        <w:spacing w:line="233" w:lineRule="auto"/>
      </w:pPr>
    </w:p>
    <w:p w14:paraId="2E61C0A1" w14:textId="77777777" w:rsidR="00A16414" w:rsidRDefault="00A16414">
      <w:pPr>
        <w:spacing w:line="233" w:lineRule="auto"/>
      </w:pPr>
    </w:p>
    <w:p w14:paraId="77279AB4" w14:textId="77777777" w:rsidR="00A16414" w:rsidRDefault="00A16414">
      <w:pPr>
        <w:spacing w:line="233" w:lineRule="auto"/>
      </w:pPr>
    </w:p>
    <w:p w14:paraId="4566F0C3" w14:textId="77777777" w:rsidR="00A16414" w:rsidRDefault="00A16414">
      <w:pPr>
        <w:spacing w:line="233" w:lineRule="auto"/>
      </w:pPr>
    </w:p>
    <w:p w14:paraId="192F4EF8" w14:textId="77777777" w:rsidR="00A16414" w:rsidRDefault="00A16414">
      <w:pPr>
        <w:spacing w:line="233" w:lineRule="auto"/>
      </w:pPr>
    </w:p>
    <w:p w14:paraId="46F549AC" w14:textId="77777777" w:rsidR="00A16414" w:rsidRDefault="00A16414">
      <w:pPr>
        <w:spacing w:line="233" w:lineRule="auto"/>
      </w:pPr>
    </w:p>
    <w:p w14:paraId="4B18338F" w14:textId="77777777" w:rsidR="00A16414" w:rsidRDefault="00A16414">
      <w:pPr>
        <w:spacing w:line="233" w:lineRule="auto"/>
      </w:pPr>
    </w:p>
    <w:p w14:paraId="7A7EDA40" w14:textId="77777777" w:rsidR="00A16414" w:rsidRDefault="00A16414">
      <w:pPr>
        <w:spacing w:line="233" w:lineRule="auto"/>
      </w:pPr>
    </w:p>
    <w:p w14:paraId="6F87B944" w14:textId="77777777" w:rsidR="00A16414" w:rsidRDefault="00A16414">
      <w:pPr>
        <w:spacing w:line="233" w:lineRule="auto"/>
      </w:pPr>
    </w:p>
    <w:p w14:paraId="44DB54D2" w14:textId="77777777" w:rsidR="00A16414" w:rsidRDefault="00A16414">
      <w:pPr>
        <w:spacing w:line="233" w:lineRule="auto"/>
      </w:pPr>
    </w:p>
    <w:p w14:paraId="0C2F1BAD" w14:textId="77777777" w:rsidR="007E4DC7" w:rsidRDefault="007E4DC7">
      <w:pPr>
        <w:spacing w:line="233" w:lineRule="auto"/>
      </w:pPr>
    </w:p>
    <w:p w14:paraId="4B3B58A2" w14:textId="77777777" w:rsidR="007E4DC7" w:rsidRDefault="007E4DC7">
      <w:pPr>
        <w:spacing w:line="233" w:lineRule="auto"/>
      </w:pPr>
    </w:p>
    <w:p w14:paraId="0CDBCEB7" w14:textId="77777777" w:rsidR="007E4DC7" w:rsidRDefault="007E4DC7">
      <w:pPr>
        <w:spacing w:line="233" w:lineRule="auto"/>
      </w:pPr>
    </w:p>
    <w:p w14:paraId="3094D943" w14:textId="77777777" w:rsidR="00DE5750" w:rsidRDefault="00DE5750">
      <w:pPr>
        <w:spacing w:line="233" w:lineRule="auto"/>
      </w:pPr>
    </w:p>
    <w:p w14:paraId="1E51AD0D" w14:textId="77777777" w:rsidR="00DE5750" w:rsidRDefault="00DE5750">
      <w:pPr>
        <w:spacing w:line="233" w:lineRule="auto"/>
      </w:pPr>
    </w:p>
    <w:p w14:paraId="0D1DD03F" w14:textId="77777777" w:rsidR="00DE5750" w:rsidRDefault="00DE5750">
      <w:pPr>
        <w:spacing w:line="233" w:lineRule="auto"/>
      </w:pPr>
    </w:p>
    <w:p w14:paraId="5261C938" w14:textId="77777777" w:rsidR="00DE5750" w:rsidRDefault="00DE5750">
      <w:pPr>
        <w:spacing w:line="233" w:lineRule="auto"/>
      </w:pPr>
    </w:p>
    <w:p w14:paraId="29DDACD1" w14:textId="77777777" w:rsidR="00DE5750" w:rsidRDefault="00DE5750">
      <w:pPr>
        <w:spacing w:line="233" w:lineRule="auto"/>
      </w:pPr>
    </w:p>
    <w:p w14:paraId="52881C26" w14:textId="77777777" w:rsidR="00DE5750" w:rsidRDefault="00DE5750">
      <w:pPr>
        <w:spacing w:line="233" w:lineRule="auto"/>
      </w:pPr>
    </w:p>
    <w:p w14:paraId="6E04DBA0" w14:textId="77777777" w:rsidR="00DE5750" w:rsidRDefault="00DE5750">
      <w:pPr>
        <w:spacing w:line="233" w:lineRule="auto"/>
      </w:pPr>
    </w:p>
    <w:p w14:paraId="75543911" w14:textId="77777777" w:rsidR="00DE5750" w:rsidRDefault="00DE5750">
      <w:pPr>
        <w:spacing w:line="233" w:lineRule="auto"/>
      </w:pPr>
    </w:p>
    <w:p w14:paraId="0EBFA607" w14:textId="77777777" w:rsidR="00DE5750" w:rsidRDefault="00DE5750">
      <w:pPr>
        <w:spacing w:line="233" w:lineRule="auto"/>
      </w:pPr>
    </w:p>
    <w:p w14:paraId="7374AF04" w14:textId="77777777" w:rsidR="00DE5750" w:rsidRDefault="00DE5750">
      <w:pPr>
        <w:spacing w:line="233" w:lineRule="auto"/>
      </w:pPr>
    </w:p>
    <w:p w14:paraId="1ADB81A0" w14:textId="77777777" w:rsidR="00DE5750" w:rsidRDefault="00DE5750">
      <w:pPr>
        <w:spacing w:line="233" w:lineRule="auto"/>
      </w:pPr>
    </w:p>
    <w:p w14:paraId="5582960B" w14:textId="77777777" w:rsidR="00DE5750" w:rsidRDefault="00DE5750">
      <w:pPr>
        <w:spacing w:line="233" w:lineRule="auto"/>
      </w:pPr>
    </w:p>
    <w:p w14:paraId="010DA956" w14:textId="77777777" w:rsidR="00DE5750" w:rsidRDefault="00DE5750">
      <w:pPr>
        <w:spacing w:line="233" w:lineRule="auto"/>
      </w:pPr>
    </w:p>
    <w:p w14:paraId="1E68CA67" w14:textId="77777777" w:rsidR="00DE5750" w:rsidRDefault="00DE5750">
      <w:pPr>
        <w:spacing w:line="233" w:lineRule="auto"/>
      </w:pPr>
    </w:p>
    <w:p w14:paraId="43652BCF" w14:textId="77777777" w:rsidR="00DE5750" w:rsidRDefault="00DE5750">
      <w:pPr>
        <w:spacing w:line="233" w:lineRule="auto"/>
      </w:pPr>
    </w:p>
    <w:p w14:paraId="7FA3C0BE" w14:textId="77777777" w:rsidR="00DE5750" w:rsidRDefault="00DE5750">
      <w:pPr>
        <w:spacing w:line="233" w:lineRule="auto"/>
      </w:pPr>
    </w:p>
    <w:p w14:paraId="08C34C0D" w14:textId="77777777" w:rsidR="00DE5750" w:rsidRDefault="00DE5750">
      <w:pPr>
        <w:spacing w:line="233" w:lineRule="auto"/>
      </w:pPr>
    </w:p>
    <w:p w14:paraId="06CFEE14" w14:textId="77777777" w:rsidR="00DE5750" w:rsidRDefault="00DE5750">
      <w:pPr>
        <w:spacing w:line="233" w:lineRule="auto"/>
      </w:pPr>
    </w:p>
    <w:p w14:paraId="355C3755" w14:textId="77777777" w:rsidR="00DE5750" w:rsidRDefault="00DE5750">
      <w:pPr>
        <w:spacing w:line="233" w:lineRule="auto"/>
      </w:pPr>
    </w:p>
    <w:p w14:paraId="371723EB" w14:textId="77777777" w:rsidR="00DE5750" w:rsidRDefault="00DE5750">
      <w:pPr>
        <w:spacing w:line="233" w:lineRule="auto"/>
      </w:pPr>
    </w:p>
    <w:p w14:paraId="4A708B5D" w14:textId="77777777" w:rsidR="00DE5750" w:rsidRDefault="00DE5750">
      <w:pPr>
        <w:spacing w:line="233" w:lineRule="auto"/>
      </w:pPr>
    </w:p>
    <w:p w14:paraId="776E1580" w14:textId="77777777" w:rsidR="00DE5750" w:rsidRDefault="00DE5750">
      <w:pPr>
        <w:spacing w:line="233" w:lineRule="auto"/>
      </w:pPr>
    </w:p>
    <w:p w14:paraId="0975D63B" w14:textId="77777777" w:rsidR="00DE5750" w:rsidRDefault="00DE5750">
      <w:pPr>
        <w:spacing w:line="233" w:lineRule="auto"/>
      </w:pPr>
    </w:p>
    <w:p w14:paraId="419DDFC3" w14:textId="77777777" w:rsidR="00DE5750" w:rsidRDefault="00DE5750">
      <w:pPr>
        <w:spacing w:line="233" w:lineRule="auto"/>
      </w:pPr>
    </w:p>
    <w:p w14:paraId="5ABD5492" w14:textId="77777777" w:rsidR="00DE5750" w:rsidRDefault="00DE5750">
      <w:pPr>
        <w:spacing w:line="233" w:lineRule="auto"/>
      </w:pPr>
    </w:p>
    <w:p w14:paraId="51C23C03" w14:textId="77777777" w:rsidR="00DE5750" w:rsidRDefault="00DE5750">
      <w:pPr>
        <w:spacing w:line="233" w:lineRule="auto"/>
      </w:pPr>
    </w:p>
    <w:p w14:paraId="231FA330" w14:textId="77777777" w:rsidR="00DE5750" w:rsidRDefault="00DE5750">
      <w:pPr>
        <w:spacing w:line="233" w:lineRule="auto"/>
      </w:pPr>
    </w:p>
    <w:p w14:paraId="1D18B81A" w14:textId="77777777" w:rsidR="00DE5750" w:rsidRDefault="00DE5750">
      <w:pPr>
        <w:spacing w:line="233" w:lineRule="auto"/>
      </w:pPr>
    </w:p>
    <w:p w14:paraId="45A21F81" w14:textId="77777777" w:rsidR="00DE5750" w:rsidRDefault="00DE5750">
      <w:pPr>
        <w:spacing w:line="233" w:lineRule="auto"/>
      </w:pPr>
    </w:p>
    <w:p w14:paraId="6C890007" w14:textId="77777777" w:rsidR="00DE5750" w:rsidRDefault="00DE5750">
      <w:pPr>
        <w:spacing w:line="233" w:lineRule="auto"/>
      </w:pPr>
    </w:p>
    <w:p w14:paraId="2468B9FA" w14:textId="77777777" w:rsidR="00DE5750" w:rsidRDefault="00DE5750">
      <w:pPr>
        <w:spacing w:line="233" w:lineRule="auto"/>
      </w:pPr>
    </w:p>
    <w:p w14:paraId="0C7071E7" w14:textId="77777777" w:rsidR="00DE5750" w:rsidRDefault="00DE5750">
      <w:pPr>
        <w:spacing w:line="233" w:lineRule="auto"/>
      </w:pPr>
    </w:p>
    <w:p w14:paraId="6E6347CA" w14:textId="77777777" w:rsidR="00DE5750" w:rsidRDefault="00DE5750">
      <w:pPr>
        <w:spacing w:line="233" w:lineRule="auto"/>
      </w:pPr>
    </w:p>
    <w:p w14:paraId="448CABFB" w14:textId="77777777" w:rsidR="00DE5750" w:rsidRDefault="00DE5750">
      <w:pPr>
        <w:spacing w:line="233" w:lineRule="auto"/>
      </w:pPr>
    </w:p>
    <w:p w14:paraId="4B8CF8A2" w14:textId="77777777" w:rsidR="00DE5750" w:rsidRDefault="00DE5750">
      <w:pPr>
        <w:spacing w:line="233" w:lineRule="auto"/>
      </w:pPr>
    </w:p>
    <w:p w14:paraId="69277914" w14:textId="77777777" w:rsidR="00DE5750" w:rsidRDefault="00DE5750">
      <w:pPr>
        <w:spacing w:line="233" w:lineRule="auto"/>
      </w:pPr>
    </w:p>
    <w:p w14:paraId="151B2AEE" w14:textId="77777777" w:rsidR="00DE5750" w:rsidRDefault="00DE5750">
      <w:pPr>
        <w:spacing w:line="233" w:lineRule="auto"/>
      </w:pPr>
    </w:p>
    <w:p w14:paraId="22C38AE2" w14:textId="77777777" w:rsidR="00DE5750" w:rsidRDefault="00DE5750">
      <w:pPr>
        <w:spacing w:line="233" w:lineRule="auto"/>
      </w:pPr>
    </w:p>
    <w:p w14:paraId="44B2543F" w14:textId="77777777" w:rsidR="00DE5750" w:rsidRDefault="00DE5750">
      <w:pPr>
        <w:spacing w:line="233" w:lineRule="auto"/>
      </w:pPr>
    </w:p>
    <w:p w14:paraId="1C836B2D" w14:textId="77777777" w:rsidR="00DE5750" w:rsidRDefault="00DE5750">
      <w:pPr>
        <w:spacing w:line="233" w:lineRule="auto"/>
      </w:pPr>
    </w:p>
    <w:p w14:paraId="3BDCA774" w14:textId="77777777" w:rsidR="00DE5750" w:rsidRDefault="00DE5750">
      <w:pPr>
        <w:spacing w:line="233" w:lineRule="auto"/>
      </w:pPr>
    </w:p>
    <w:p w14:paraId="5E399759" w14:textId="77777777" w:rsidR="00DE5750" w:rsidRDefault="00DE5750">
      <w:pPr>
        <w:spacing w:line="233" w:lineRule="auto"/>
      </w:pPr>
    </w:p>
    <w:p w14:paraId="58B91982" w14:textId="77777777" w:rsidR="00DE5750" w:rsidRDefault="00DE5750">
      <w:pPr>
        <w:spacing w:line="233" w:lineRule="auto"/>
      </w:pPr>
    </w:p>
    <w:p w14:paraId="373A1F65" w14:textId="77777777" w:rsidR="00DE5750" w:rsidRDefault="00DE5750">
      <w:pPr>
        <w:spacing w:line="233" w:lineRule="auto"/>
      </w:pPr>
    </w:p>
    <w:p w14:paraId="4C2B905B" w14:textId="77777777" w:rsidR="00DE5750" w:rsidRDefault="00DE5750">
      <w:pPr>
        <w:spacing w:line="233" w:lineRule="auto"/>
      </w:pPr>
    </w:p>
    <w:p w14:paraId="3735A84D" w14:textId="77777777" w:rsidR="00DE5750" w:rsidRDefault="00DE5750">
      <w:pPr>
        <w:spacing w:line="233" w:lineRule="auto"/>
      </w:pPr>
    </w:p>
    <w:p w14:paraId="7EB361EF" w14:textId="77777777" w:rsidR="00A732DC" w:rsidRDefault="00A732DC">
      <w:pPr>
        <w:spacing w:line="233" w:lineRule="auto"/>
      </w:pPr>
    </w:p>
    <w:p w14:paraId="39B868D5" w14:textId="7CC217BA" w:rsidR="00A16414" w:rsidRPr="00BE357A" w:rsidRDefault="00E61C9A" w:rsidP="00BE357A">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b/>
          <w:bCs/>
          <w:sz w:val="24"/>
          <w:szCs w:val="24"/>
        </w:rPr>
        <w:lastRenderedPageBreak/>
        <w:t>Figure</w:t>
      </w:r>
      <w:r w:rsidR="007B0B70" w:rsidRPr="00BE357A">
        <w:rPr>
          <w:rFonts w:ascii="Times New Roman" w:eastAsia="Times New Roman" w:hAnsi="Times New Roman" w:cs="Times New Roman"/>
          <w:b/>
          <w:bCs/>
          <w:sz w:val="24"/>
          <w:szCs w:val="24"/>
        </w:rPr>
        <w:t xml:space="preserve"> </w:t>
      </w:r>
      <w:r w:rsidR="00AF1AE6" w:rsidRPr="00BE357A">
        <w:rPr>
          <w:rFonts w:ascii="Times New Roman" w:hAnsi="Times New Roman" w:cs="Times New Roman"/>
          <w:b/>
          <w:bCs/>
          <w:sz w:val="24"/>
          <w:szCs w:val="24"/>
        </w:rPr>
        <w:t>S</w:t>
      </w:r>
      <w:r>
        <w:rPr>
          <w:rFonts w:ascii="Times New Roman" w:hAnsi="Times New Roman" w:cs="Times New Roman"/>
          <w:b/>
          <w:bCs/>
          <w:sz w:val="24"/>
          <w:szCs w:val="24"/>
        </w:rPr>
        <w:t>1</w:t>
      </w:r>
      <w:r w:rsidR="00AF1AE6" w:rsidRPr="00BE357A">
        <w:rPr>
          <w:rFonts w:ascii="Times New Roman" w:hAnsi="Times New Roman" w:cs="Times New Roman"/>
          <w:b/>
          <w:bCs/>
          <w:sz w:val="24"/>
          <w:szCs w:val="24"/>
        </w:rPr>
        <w:t>.</w:t>
      </w:r>
      <w:r w:rsidR="00AF1AE6" w:rsidRPr="00BE357A">
        <w:rPr>
          <w:rFonts w:ascii="Times New Roman" w:hAnsi="Times New Roman" w:cs="Times New Roman"/>
          <w:sz w:val="24"/>
          <w:szCs w:val="24"/>
        </w:rPr>
        <w:t xml:space="preserve"> </w:t>
      </w:r>
      <w:r w:rsidR="00317FC1" w:rsidRPr="00BE357A">
        <w:rPr>
          <w:rFonts w:ascii="Times New Roman" w:hAnsi="Times New Roman" w:cs="Times New Roman"/>
          <w:sz w:val="24"/>
          <w:szCs w:val="24"/>
        </w:rPr>
        <w:t>Spearman’</w:t>
      </w:r>
      <w:r w:rsidR="00317FC1">
        <w:rPr>
          <w:rFonts w:ascii="Times New Roman" w:hAnsi="Times New Roman" w:cs="Times New Roman"/>
          <w:sz w:val="24"/>
          <w:szCs w:val="24"/>
        </w:rPr>
        <w:t>s</w:t>
      </w:r>
      <w:r w:rsidR="00AF1AE6" w:rsidRPr="00BE357A">
        <w:rPr>
          <w:rFonts w:ascii="Times New Roman" w:hAnsi="Times New Roman" w:cs="Times New Roman"/>
          <w:sz w:val="24"/>
          <w:szCs w:val="24"/>
        </w:rPr>
        <w:t xml:space="preserve"> correlation matrix </w:t>
      </w:r>
      <w:r w:rsidR="006E11CF">
        <w:rPr>
          <w:rFonts w:ascii="Times New Roman" w:hAnsi="Times New Roman" w:cs="Times New Roman"/>
          <w:sz w:val="24"/>
          <w:szCs w:val="24"/>
        </w:rPr>
        <w:t>among</w:t>
      </w:r>
      <w:r w:rsidR="00AF1AE6" w:rsidRPr="00BE357A">
        <w:rPr>
          <w:rFonts w:ascii="Times New Roman" w:hAnsi="Times New Roman" w:cs="Times New Roman"/>
          <w:sz w:val="24"/>
          <w:szCs w:val="24"/>
        </w:rPr>
        <w:t xml:space="preserve"> predictor </w:t>
      </w:r>
      <w:r w:rsidR="006E11CF">
        <w:rPr>
          <w:rFonts w:ascii="Times New Roman" w:hAnsi="Times New Roman" w:cs="Times New Roman"/>
          <w:sz w:val="24"/>
          <w:szCs w:val="24"/>
        </w:rPr>
        <w:t>environmental variables</w:t>
      </w:r>
      <w:r w:rsidR="00AF1AE6" w:rsidRPr="00BE357A">
        <w:rPr>
          <w:rFonts w:ascii="Times New Roman" w:hAnsi="Times New Roman" w:cs="Times New Roman"/>
          <w:sz w:val="24"/>
          <w:szCs w:val="24"/>
        </w:rPr>
        <w:t>.</w:t>
      </w:r>
      <w:r w:rsidR="00BE357A">
        <w:rPr>
          <w:rFonts w:ascii="Times New Roman" w:hAnsi="Times New Roman" w:cs="Times New Roman"/>
          <w:sz w:val="24"/>
          <w:szCs w:val="24"/>
        </w:rPr>
        <w:t xml:space="preserve"> </w:t>
      </w:r>
      <w:r w:rsidR="00BE357A">
        <w:rPr>
          <w:rFonts w:ascii="Times New Roman" w:eastAsia="Times New Roman" w:hAnsi="Times New Roman" w:cs="Times New Roman"/>
          <w:color w:val="000000"/>
          <w:sz w:val="24"/>
          <w:szCs w:val="24"/>
        </w:rPr>
        <w:t>Dark/purple tile</w:t>
      </w:r>
      <w:r w:rsidR="006E11CF">
        <w:rPr>
          <w:rFonts w:ascii="Times New Roman" w:eastAsia="Times New Roman" w:hAnsi="Times New Roman" w:cs="Times New Roman"/>
          <w:color w:val="000000"/>
          <w:sz w:val="24"/>
          <w:szCs w:val="24"/>
        </w:rPr>
        <w:t>s</w:t>
      </w:r>
      <w:r w:rsidR="00BE357A">
        <w:rPr>
          <w:rFonts w:ascii="Times New Roman" w:eastAsia="Times New Roman" w:hAnsi="Times New Roman" w:cs="Times New Roman"/>
          <w:color w:val="000000"/>
          <w:sz w:val="24"/>
          <w:szCs w:val="24"/>
        </w:rPr>
        <w:t xml:space="preserve">: high negative </w:t>
      </w:r>
      <w:r w:rsidR="006E11CF">
        <w:rPr>
          <w:rFonts w:ascii="Times New Roman" w:eastAsia="Times New Roman" w:hAnsi="Times New Roman" w:cs="Times New Roman"/>
          <w:color w:val="000000"/>
          <w:sz w:val="24"/>
          <w:szCs w:val="24"/>
        </w:rPr>
        <w:t>c</w:t>
      </w:r>
      <w:r w:rsidR="00BE357A">
        <w:rPr>
          <w:rFonts w:ascii="Times New Roman" w:eastAsia="Times New Roman" w:hAnsi="Times New Roman" w:cs="Times New Roman"/>
          <w:color w:val="000000"/>
          <w:sz w:val="24"/>
          <w:szCs w:val="24"/>
        </w:rPr>
        <w:t>orrelation</w:t>
      </w:r>
      <w:r w:rsidR="006E11CF">
        <w:rPr>
          <w:rFonts w:ascii="Times New Roman" w:eastAsia="Times New Roman" w:hAnsi="Times New Roman" w:cs="Times New Roman"/>
          <w:color w:val="000000"/>
          <w:sz w:val="24"/>
          <w:szCs w:val="24"/>
        </w:rPr>
        <w:t>s</w:t>
      </w:r>
      <w:r w:rsidR="00BE357A">
        <w:rPr>
          <w:rFonts w:ascii="Times New Roman" w:eastAsia="Times New Roman" w:hAnsi="Times New Roman" w:cs="Times New Roman"/>
          <w:color w:val="000000"/>
          <w:sz w:val="24"/>
          <w:szCs w:val="24"/>
        </w:rPr>
        <w:t>. Light/yellow tile</w:t>
      </w:r>
      <w:r w:rsidR="006E11CF">
        <w:rPr>
          <w:rFonts w:ascii="Times New Roman" w:eastAsia="Times New Roman" w:hAnsi="Times New Roman" w:cs="Times New Roman"/>
          <w:color w:val="000000"/>
          <w:sz w:val="24"/>
          <w:szCs w:val="24"/>
        </w:rPr>
        <w:t>s</w:t>
      </w:r>
      <w:r w:rsidR="00BE357A">
        <w:rPr>
          <w:rFonts w:ascii="Times New Roman" w:eastAsia="Times New Roman" w:hAnsi="Times New Roman" w:cs="Times New Roman"/>
          <w:color w:val="000000"/>
          <w:sz w:val="24"/>
          <w:szCs w:val="24"/>
        </w:rPr>
        <w:t xml:space="preserve">: high positive </w:t>
      </w:r>
      <w:r w:rsidR="006E11CF">
        <w:rPr>
          <w:rFonts w:ascii="Times New Roman" w:eastAsia="Times New Roman" w:hAnsi="Times New Roman" w:cs="Times New Roman"/>
          <w:color w:val="000000"/>
          <w:sz w:val="24"/>
          <w:szCs w:val="24"/>
        </w:rPr>
        <w:t>c</w:t>
      </w:r>
      <w:r w:rsidR="00BE357A">
        <w:rPr>
          <w:rFonts w:ascii="Times New Roman" w:eastAsia="Times New Roman" w:hAnsi="Times New Roman" w:cs="Times New Roman"/>
          <w:color w:val="000000"/>
          <w:sz w:val="24"/>
          <w:szCs w:val="24"/>
        </w:rPr>
        <w:t>orrelation</w:t>
      </w:r>
      <w:r w:rsidR="006E11CF">
        <w:rPr>
          <w:rFonts w:ascii="Times New Roman" w:eastAsia="Times New Roman" w:hAnsi="Times New Roman" w:cs="Times New Roman"/>
          <w:color w:val="000000"/>
          <w:sz w:val="24"/>
          <w:szCs w:val="24"/>
        </w:rPr>
        <w:t>s</w:t>
      </w:r>
      <w:r w:rsidR="00BE357A">
        <w:rPr>
          <w:rFonts w:ascii="Times New Roman" w:eastAsia="Times New Roman" w:hAnsi="Times New Roman" w:cs="Times New Roman"/>
          <w:color w:val="000000"/>
          <w:sz w:val="24"/>
          <w:szCs w:val="24"/>
        </w:rPr>
        <w:t>.</w:t>
      </w:r>
    </w:p>
    <w:p w14:paraId="729A74CA" w14:textId="77777777" w:rsidR="00A16414" w:rsidRDefault="00A16414">
      <w:pPr>
        <w:spacing w:line="233" w:lineRule="auto"/>
      </w:pPr>
    </w:p>
    <w:p w14:paraId="2A7F592D" w14:textId="006288F1" w:rsidR="00A16414" w:rsidRDefault="007E4DC7">
      <w:pPr>
        <w:jc w:val="center"/>
      </w:pPr>
      <w:r>
        <w:rPr>
          <w:noProof/>
        </w:rPr>
        <w:drawing>
          <wp:inline distT="0" distB="0" distL="0" distR="0" wp14:anchorId="5F2C2B9D" wp14:editId="397DD890">
            <wp:extent cx="6026150" cy="5021580"/>
            <wp:effectExtent l="0" t="0" r="0" b="7620"/>
            <wp:docPr id="1894991837" name="Imagem 5"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91837" name="Imagem 5" descr="Gráfico, Histograma&#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26150" cy="5021580"/>
                    </a:xfrm>
                    <a:prstGeom prst="rect">
                      <a:avLst/>
                    </a:prstGeom>
                  </pic:spPr>
                </pic:pic>
              </a:graphicData>
            </a:graphic>
          </wp:inline>
        </w:drawing>
      </w:r>
    </w:p>
    <w:p w14:paraId="728CED7C" w14:textId="77777777" w:rsidR="00A16414" w:rsidRDefault="00A16414">
      <w:pPr>
        <w:spacing w:line="233" w:lineRule="auto"/>
      </w:pPr>
    </w:p>
    <w:p w14:paraId="237F9B98" w14:textId="77777777" w:rsidR="00A16414" w:rsidRDefault="00A16414">
      <w:pPr>
        <w:spacing w:line="233" w:lineRule="auto"/>
      </w:pPr>
    </w:p>
    <w:p w14:paraId="7180DF45" w14:textId="77777777" w:rsidR="00A16414" w:rsidRDefault="00A16414">
      <w:pPr>
        <w:spacing w:line="233" w:lineRule="auto"/>
      </w:pPr>
    </w:p>
    <w:p w14:paraId="78025E16" w14:textId="77777777" w:rsidR="00A16414" w:rsidRDefault="00A16414">
      <w:pPr>
        <w:spacing w:line="233" w:lineRule="auto"/>
      </w:pPr>
    </w:p>
    <w:p w14:paraId="0DE0744C" w14:textId="77777777" w:rsidR="00A16414" w:rsidRDefault="00A16414">
      <w:pPr>
        <w:spacing w:line="233" w:lineRule="auto"/>
      </w:pPr>
    </w:p>
    <w:p w14:paraId="76DA3649" w14:textId="77777777" w:rsidR="00A16414" w:rsidRDefault="00A16414">
      <w:pPr>
        <w:spacing w:line="233" w:lineRule="auto"/>
      </w:pPr>
    </w:p>
    <w:p w14:paraId="2C6194F1" w14:textId="77777777" w:rsidR="00A16414" w:rsidRDefault="00A16414">
      <w:pPr>
        <w:spacing w:line="233" w:lineRule="auto"/>
      </w:pPr>
    </w:p>
    <w:p w14:paraId="369BB64C" w14:textId="77777777" w:rsidR="00A16414" w:rsidRDefault="00A16414">
      <w:pPr>
        <w:spacing w:line="233" w:lineRule="auto"/>
      </w:pPr>
    </w:p>
    <w:p w14:paraId="0EAD45CC" w14:textId="77777777" w:rsidR="00A16414" w:rsidRDefault="00A16414">
      <w:pPr>
        <w:spacing w:line="233" w:lineRule="auto"/>
      </w:pPr>
    </w:p>
    <w:p w14:paraId="285B61D3" w14:textId="77777777" w:rsidR="00A16414" w:rsidRDefault="00A16414">
      <w:pPr>
        <w:spacing w:line="233" w:lineRule="auto"/>
      </w:pPr>
    </w:p>
    <w:p w14:paraId="54C4B6C4" w14:textId="77777777" w:rsidR="00A16414" w:rsidRDefault="00A16414">
      <w:pPr>
        <w:spacing w:line="233" w:lineRule="auto"/>
      </w:pPr>
    </w:p>
    <w:p w14:paraId="19A45240" w14:textId="77777777" w:rsidR="00A16414" w:rsidRDefault="00A16414">
      <w:pPr>
        <w:spacing w:line="233" w:lineRule="auto"/>
      </w:pPr>
    </w:p>
    <w:p w14:paraId="4FF41AF2" w14:textId="77777777" w:rsidR="00A16414" w:rsidRDefault="00A16414">
      <w:pPr>
        <w:spacing w:line="233" w:lineRule="auto"/>
      </w:pPr>
    </w:p>
    <w:p w14:paraId="62BA8A82" w14:textId="77777777" w:rsidR="00A16414" w:rsidRDefault="00A16414">
      <w:pPr>
        <w:spacing w:line="233" w:lineRule="auto"/>
      </w:pPr>
    </w:p>
    <w:p w14:paraId="296079D7" w14:textId="77777777" w:rsidR="00A16414" w:rsidRDefault="00A16414">
      <w:pPr>
        <w:spacing w:line="233" w:lineRule="auto"/>
      </w:pPr>
    </w:p>
    <w:p w14:paraId="752EF40F" w14:textId="77777777" w:rsidR="00A16414" w:rsidRDefault="00A16414">
      <w:pPr>
        <w:spacing w:line="233" w:lineRule="auto"/>
      </w:pPr>
    </w:p>
    <w:p w14:paraId="2555E42E" w14:textId="77777777" w:rsidR="00A16414" w:rsidRDefault="00A16414">
      <w:pPr>
        <w:spacing w:line="233" w:lineRule="auto"/>
      </w:pPr>
    </w:p>
    <w:p w14:paraId="6B1F6E95" w14:textId="77777777" w:rsidR="00A16414" w:rsidRDefault="00A16414">
      <w:pPr>
        <w:spacing w:line="233" w:lineRule="auto"/>
      </w:pPr>
    </w:p>
    <w:p w14:paraId="2FE23AF9" w14:textId="77777777" w:rsidR="00A16414" w:rsidRDefault="00A16414">
      <w:pPr>
        <w:spacing w:line="233" w:lineRule="auto"/>
      </w:pPr>
    </w:p>
    <w:p w14:paraId="14FD2B37" w14:textId="77777777" w:rsidR="00A16414" w:rsidRDefault="00A16414">
      <w:pPr>
        <w:spacing w:line="233" w:lineRule="auto"/>
      </w:pPr>
    </w:p>
    <w:p w14:paraId="4F6F9EC4" w14:textId="77777777" w:rsidR="00A16414" w:rsidRDefault="00A16414">
      <w:pPr>
        <w:spacing w:line="233" w:lineRule="auto"/>
      </w:pPr>
    </w:p>
    <w:p w14:paraId="082AB17A" w14:textId="77777777" w:rsidR="00A16414" w:rsidRDefault="00A16414">
      <w:pPr>
        <w:spacing w:line="233" w:lineRule="auto"/>
      </w:pPr>
    </w:p>
    <w:p w14:paraId="68E75ADA" w14:textId="77777777" w:rsidR="00A16414" w:rsidRDefault="00A16414">
      <w:pPr>
        <w:spacing w:line="233" w:lineRule="auto"/>
      </w:pPr>
    </w:p>
    <w:p w14:paraId="0E954C9E" w14:textId="77777777" w:rsidR="00A16414" w:rsidRDefault="00A16414">
      <w:pPr>
        <w:spacing w:line="233" w:lineRule="auto"/>
      </w:pPr>
    </w:p>
    <w:p w14:paraId="10A900B3" w14:textId="77777777" w:rsidR="00A16414" w:rsidRDefault="00A16414">
      <w:pPr>
        <w:spacing w:line="233" w:lineRule="auto"/>
      </w:pPr>
    </w:p>
    <w:p w14:paraId="305B912D" w14:textId="77777777" w:rsidR="00A16414" w:rsidRDefault="00A16414">
      <w:pPr>
        <w:spacing w:line="233" w:lineRule="auto"/>
      </w:pPr>
    </w:p>
    <w:p w14:paraId="4A2CB5D5" w14:textId="77777777" w:rsidR="00E61C9A" w:rsidRDefault="00E61C9A">
      <w:pPr>
        <w:spacing w:line="233" w:lineRule="auto"/>
        <w:rPr>
          <w:rFonts w:ascii="Times New Roman" w:eastAsia="Times New Roman" w:hAnsi="Times New Roman" w:cs="Times New Roman"/>
          <w:b/>
          <w:bCs/>
          <w:sz w:val="24"/>
          <w:szCs w:val="24"/>
        </w:rPr>
      </w:pPr>
    </w:p>
    <w:p w14:paraId="43DD2651" w14:textId="54468E9F" w:rsidR="00A16414" w:rsidRDefault="00E61C9A">
      <w:pPr>
        <w:spacing w:line="233" w:lineRule="auto"/>
      </w:pPr>
      <w:r>
        <w:rPr>
          <w:rFonts w:ascii="Times New Roman" w:eastAsia="Times New Roman" w:hAnsi="Times New Roman" w:cs="Times New Roman"/>
          <w:b/>
          <w:bCs/>
          <w:sz w:val="24"/>
          <w:szCs w:val="24"/>
        </w:rPr>
        <w:lastRenderedPageBreak/>
        <w:t>Figure</w:t>
      </w:r>
      <w:r w:rsidR="00BE357A">
        <w:t xml:space="preserve"> </w:t>
      </w:r>
      <w:r w:rsidR="00AF1AE6" w:rsidRPr="00E61C9A">
        <w:rPr>
          <w:rFonts w:ascii="Times New Roman" w:eastAsia="Times New Roman" w:hAnsi="Times New Roman" w:cs="Times New Roman"/>
          <w:b/>
          <w:bCs/>
          <w:sz w:val="24"/>
          <w:szCs w:val="24"/>
        </w:rPr>
        <w:t>S</w:t>
      </w:r>
      <w:r w:rsidRPr="00E61C9A">
        <w:rPr>
          <w:rFonts w:ascii="Times New Roman" w:eastAsia="Times New Roman" w:hAnsi="Times New Roman" w:cs="Times New Roman"/>
          <w:b/>
          <w:bCs/>
          <w:sz w:val="24"/>
          <w:szCs w:val="24"/>
        </w:rPr>
        <w:t>2</w:t>
      </w:r>
      <w:r w:rsidR="00AF1AE6" w:rsidRPr="00E61C9A">
        <w:rPr>
          <w:rFonts w:ascii="Times New Roman" w:hAnsi="Times New Roman" w:cs="Times New Roman"/>
          <w:b/>
          <w:bCs/>
          <w:sz w:val="24"/>
          <w:szCs w:val="24"/>
        </w:rPr>
        <w:t>.</w:t>
      </w:r>
      <w:r w:rsidR="00AF1AE6">
        <w:t xml:space="preserve"> </w:t>
      </w:r>
      <w:r w:rsidR="006E11CF">
        <w:rPr>
          <w:rFonts w:ascii="Times New Roman" w:hAnsi="Times New Roman" w:cs="Times New Roman"/>
          <w:sz w:val="24"/>
          <w:szCs w:val="24"/>
        </w:rPr>
        <w:t xml:space="preserve">Projections of </w:t>
      </w:r>
      <w:r w:rsidR="00AF1AE6" w:rsidRPr="006E11CF">
        <w:rPr>
          <w:rFonts w:ascii="Times New Roman" w:hAnsi="Times New Roman" w:cs="Times New Roman"/>
          <w:sz w:val="24"/>
          <w:szCs w:val="24"/>
          <w:rPrChange w:id="52" w:author="Pedro Simoes" w:date="2024-06-04T10:39:00Z" w16du:dateUtc="2024-06-04T13:39:00Z">
            <w:rPr/>
          </w:rPrChange>
        </w:rPr>
        <w:t xml:space="preserve">environmental suitability </w:t>
      </w:r>
      <w:r w:rsidR="006E11CF">
        <w:rPr>
          <w:rFonts w:ascii="Times New Roman" w:hAnsi="Times New Roman" w:cs="Times New Roman"/>
          <w:sz w:val="24"/>
          <w:szCs w:val="24"/>
        </w:rPr>
        <w:t xml:space="preserve">model </w:t>
      </w:r>
      <w:proofErr w:type="spellStart"/>
      <w:r w:rsidR="00AF1AE6" w:rsidRPr="006E11CF">
        <w:rPr>
          <w:rFonts w:ascii="Times New Roman" w:hAnsi="Times New Roman" w:cs="Times New Roman"/>
          <w:sz w:val="24"/>
          <w:szCs w:val="24"/>
          <w:rPrChange w:id="53" w:author="Pedro Simoes" w:date="2024-06-04T10:39:00Z" w16du:dateUtc="2024-06-04T13:39:00Z">
            <w:rPr/>
          </w:rPrChange>
        </w:rPr>
        <w:t>raster</w:t>
      </w:r>
      <w:r w:rsidR="006E11CF">
        <w:rPr>
          <w:rFonts w:ascii="Times New Roman" w:hAnsi="Times New Roman" w:cs="Times New Roman"/>
          <w:sz w:val="24"/>
          <w:szCs w:val="24"/>
        </w:rPr>
        <w:t>s</w:t>
      </w:r>
      <w:proofErr w:type="spellEnd"/>
      <w:r w:rsidR="006E11CF">
        <w:rPr>
          <w:rFonts w:ascii="Times New Roman" w:hAnsi="Times New Roman" w:cs="Times New Roman"/>
          <w:sz w:val="24"/>
          <w:szCs w:val="24"/>
        </w:rPr>
        <w:t xml:space="preserve"> considering five thresholds</w:t>
      </w:r>
      <w:r w:rsidR="00AF1AE6" w:rsidRPr="006E11CF">
        <w:rPr>
          <w:rFonts w:ascii="Times New Roman" w:hAnsi="Times New Roman" w:cs="Times New Roman"/>
          <w:sz w:val="24"/>
          <w:szCs w:val="24"/>
          <w:rPrChange w:id="54" w:author="Pedro Simoes" w:date="2024-06-04T10:39:00Z" w16du:dateUtc="2024-06-04T13:39:00Z">
            <w:rPr/>
          </w:rPrChange>
        </w:rPr>
        <w:t>.</w:t>
      </w:r>
      <w:r w:rsidR="00BE357A" w:rsidRPr="006E11CF">
        <w:rPr>
          <w:rFonts w:ascii="Times New Roman" w:hAnsi="Times New Roman" w:cs="Times New Roman"/>
          <w:sz w:val="24"/>
          <w:szCs w:val="24"/>
          <w:rPrChange w:id="55" w:author="Pedro Simoes" w:date="2024-06-04T10:39:00Z" w16du:dateUtc="2024-06-04T13:39:00Z">
            <w:rPr/>
          </w:rPrChange>
        </w:rPr>
        <w:t xml:space="preserve"> Blue dots: records </w:t>
      </w:r>
      <w:r w:rsidR="006E11CF">
        <w:rPr>
          <w:rFonts w:ascii="Times New Roman" w:hAnsi="Times New Roman" w:cs="Times New Roman"/>
          <w:sz w:val="24"/>
          <w:szCs w:val="24"/>
        </w:rPr>
        <w:t>located</w:t>
      </w:r>
      <w:r w:rsidR="00BE357A" w:rsidRPr="006E11CF">
        <w:rPr>
          <w:rFonts w:ascii="Times New Roman" w:hAnsi="Times New Roman" w:cs="Times New Roman"/>
          <w:sz w:val="24"/>
          <w:szCs w:val="24"/>
          <w:rPrChange w:id="56" w:author="Pedro Simoes" w:date="2024-06-04T10:39:00Z" w16du:dateUtc="2024-06-04T13:39:00Z">
            <w:rPr/>
          </w:rPrChange>
        </w:rPr>
        <w:t xml:space="preserve"> </w:t>
      </w:r>
      <w:r w:rsidR="006E11CF">
        <w:rPr>
          <w:rFonts w:ascii="Times New Roman" w:hAnsi="Times New Roman" w:cs="Times New Roman"/>
          <w:sz w:val="24"/>
          <w:szCs w:val="24"/>
        </w:rPr>
        <w:t xml:space="preserve">outside the </w:t>
      </w:r>
      <w:r w:rsidR="00BE357A" w:rsidRPr="006E11CF">
        <w:rPr>
          <w:rFonts w:ascii="Times New Roman" w:hAnsi="Times New Roman" w:cs="Times New Roman"/>
          <w:sz w:val="24"/>
          <w:szCs w:val="24"/>
          <w:rPrChange w:id="57" w:author="Pedro Simoes" w:date="2024-06-04T10:39:00Z" w16du:dateUtc="2024-06-04T13:39:00Z">
            <w:rPr/>
          </w:rPrChange>
        </w:rPr>
        <w:t xml:space="preserve">model’s threshold. Yellow dots: records </w:t>
      </w:r>
      <w:r w:rsidR="006E11CF">
        <w:rPr>
          <w:rFonts w:ascii="Times New Roman" w:hAnsi="Times New Roman" w:cs="Times New Roman"/>
          <w:sz w:val="24"/>
          <w:szCs w:val="24"/>
        </w:rPr>
        <w:t xml:space="preserve">located </w:t>
      </w:r>
      <w:r w:rsidR="00BE357A" w:rsidRPr="006E11CF">
        <w:rPr>
          <w:rFonts w:ascii="Times New Roman" w:hAnsi="Times New Roman" w:cs="Times New Roman"/>
          <w:sz w:val="24"/>
          <w:szCs w:val="24"/>
          <w:rPrChange w:id="58" w:author="Pedro Simoes" w:date="2024-06-04T10:39:00Z" w16du:dateUtc="2024-06-04T13:39:00Z">
            <w:rPr/>
          </w:rPrChange>
        </w:rPr>
        <w:t xml:space="preserve">inside </w:t>
      </w:r>
      <w:r w:rsidR="006E11CF">
        <w:rPr>
          <w:rFonts w:ascii="Times New Roman" w:hAnsi="Times New Roman" w:cs="Times New Roman"/>
          <w:sz w:val="24"/>
          <w:szCs w:val="24"/>
        </w:rPr>
        <w:t xml:space="preserve">the </w:t>
      </w:r>
      <w:r w:rsidR="00BE357A" w:rsidRPr="006E11CF">
        <w:rPr>
          <w:rFonts w:ascii="Times New Roman" w:hAnsi="Times New Roman" w:cs="Times New Roman"/>
          <w:sz w:val="24"/>
          <w:szCs w:val="24"/>
          <w:rPrChange w:id="59" w:author="Pedro Simoes" w:date="2024-06-04T10:39:00Z" w16du:dateUtc="2024-06-04T13:39:00Z">
            <w:rPr/>
          </w:rPrChange>
        </w:rPr>
        <w:t xml:space="preserve">model’s threshold. Green polygon: </w:t>
      </w:r>
      <w:r w:rsidR="00BE357A" w:rsidRPr="006E11CF">
        <w:rPr>
          <w:rFonts w:ascii="Times New Roman" w:eastAsia="Times New Roman" w:hAnsi="Times New Roman" w:cs="Times New Roman"/>
          <w:color w:val="000000"/>
          <w:sz w:val="24"/>
          <w:szCs w:val="24"/>
        </w:rPr>
        <w:t xml:space="preserve">original distribution of the Atlantic Forest vegetation on Brazilian Northeastern Region. Orange polygon: </w:t>
      </w:r>
      <w:r w:rsidR="006E11CF">
        <w:rPr>
          <w:rFonts w:ascii="Times New Roman" w:eastAsia="Times New Roman" w:hAnsi="Times New Roman" w:cs="Times New Roman"/>
          <w:color w:val="000000"/>
          <w:sz w:val="24"/>
          <w:szCs w:val="24"/>
        </w:rPr>
        <w:t>projection of the</w:t>
      </w:r>
      <w:r w:rsidR="00BE357A" w:rsidRPr="006E11CF">
        <w:rPr>
          <w:rFonts w:ascii="Times New Roman" w:eastAsia="Times New Roman" w:hAnsi="Times New Roman" w:cs="Times New Roman"/>
          <w:color w:val="000000"/>
          <w:sz w:val="24"/>
          <w:szCs w:val="24"/>
        </w:rPr>
        <w:t xml:space="preserve"> high environmental suitability</w:t>
      </w:r>
      <w:r w:rsidR="006E11CF">
        <w:rPr>
          <w:rFonts w:ascii="Times New Roman" w:eastAsia="Times New Roman" w:hAnsi="Times New Roman" w:cs="Times New Roman"/>
          <w:color w:val="000000"/>
          <w:sz w:val="24"/>
          <w:szCs w:val="24"/>
        </w:rPr>
        <w:t xml:space="preserve"> model</w:t>
      </w:r>
      <w:r w:rsidR="00BE357A" w:rsidRPr="006E11CF">
        <w:rPr>
          <w:rFonts w:ascii="Times New Roman" w:eastAsia="Times New Roman" w:hAnsi="Times New Roman" w:cs="Times New Roman"/>
          <w:color w:val="000000"/>
          <w:sz w:val="24"/>
          <w:szCs w:val="24"/>
        </w:rPr>
        <w:t>, bas</w:t>
      </w:r>
      <w:r w:rsidR="006E11CF">
        <w:rPr>
          <w:rFonts w:ascii="Times New Roman" w:eastAsia="Times New Roman" w:hAnsi="Times New Roman" w:cs="Times New Roman"/>
          <w:color w:val="000000"/>
          <w:sz w:val="24"/>
          <w:szCs w:val="24"/>
        </w:rPr>
        <w:t>ed on each threshold</w:t>
      </w:r>
      <w:r w:rsidR="00BE357A" w:rsidRPr="006E11CF">
        <w:rPr>
          <w:rFonts w:ascii="Times New Roman" w:eastAsia="Times New Roman" w:hAnsi="Times New Roman" w:cs="Times New Roman"/>
          <w:color w:val="000000"/>
          <w:sz w:val="24"/>
          <w:szCs w:val="24"/>
        </w:rPr>
        <w:t xml:space="preserve">. </w:t>
      </w:r>
    </w:p>
    <w:p w14:paraId="1613C965" w14:textId="77777777" w:rsidR="00A16414" w:rsidRDefault="00A16414">
      <w:pPr>
        <w:pBdr>
          <w:top w:val="nil"/>
          <w:left w:val="nil"/>
          <w:bottom w:val="nil"/>
          <w:right w:val="nil"/>
          <w:between w:val="nil"/>
        </w:pBdr>
        <w:rPr>
          <w:rFonts w:ascii="Arial" w:eastAsia="Arial" w:hAnsi="Arial" w:cs="Arial"/>
          <w:b/>
          <w:color w:val="000000"/>
          <w:sz w:val="20"/>
          <w:szCs w:val="20"/>
        </w:rPr>
      </w:pPr>
    </w:p>
    <w:p w14:paraId="1021E49D" w14:textId="605A0605" w:rsidR="00A16414" w:rsidRDefault="007E4DC7">
      <w:pPr>
        <w:pBdr>
          <w:top w:val="nil"/>
          <w:left w:val="nil"/>
          <w:bottom w:val="nil"/>
          <w:right w:val="nil"/>
          <w:between w:val="nil"/>
        </w:pBdr>
        <w:jc w:val="center"/>
        <w:rPr>
          <w:rFonts w:ascii="Arial" w:eastAsia="Arial" w:hAnsi="Arial" w:cs="Arial"/>
          <w:b/>
          <w:color w:val="000000"/>
          <w:sz w:val="20"/>
          <w:szCs w:val="20"/>
        </w:rPr>
      </w:pPr>
      <w:r>
        <w:rPr>
          <w:rFonts w:ascii="Arial" w:eastAsia="Arial" w:hAnsi="Arial" w:cs="Arial"/>
          <w:b/>
          <w:noProof/>
          <w:color w:val="000000"/>
          <w:sz w:val="20"/>
          <w:szCs w:val="20"/>
        </w:rPr>
        <w:drawing>
          <wp:inline distT="0" distB="0" distL="0" distR="0" wp14:anchorId="78A5EA45" wp14:editId="1678F5E4">
            <wp:extent cx="6026150" cy="5021580"/>
            <wp:effectExtent l="0" t="0" r="0" b="7620"/>
            <wp:docPr id="2096857167" name="Imagem 4"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57167" name="Imagem 4" descr="Mapa&#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26150" cy="5021580"/>
                    </a:xfrm>
                    <a:prstGeom prst="rect">
                      <a:avLst/>
                    </a:prstGeom>
                  </pic:spPr>
                </pic:pic>
              </a:graphicData>
            </a:graphic>
          </wp:inline>
        </w:drawing>
      </w:r>
    </w:p>
    <w:p w14:paraId="7F4C01FF" w14:textId="77777777" w:rsidR="00A16414" w:rsidRDefault="00A16414">
      <w:pPr>
        <w:pBdr>
          <w:top w:val="nil"/>
          <w:left w:val="nil"/>
          <w:bottom w:val="nil"/>
          <w:right w:val="nil"/>
          <w:between w:val="nil"/>
        </w:pBdr>
        <w:spacing w:before="4"/>
        <w:rPr>
          <w:rFonts w:ascii="Arial" w:eastAsia="Arial" w:hAnsi="Arial" w:cs="Arial"/>
          <w:b/>
          <w:color w:val="000000"/>
          <w:sz w:val="16"/>
          <w:szCs w:val="16"/>
        </w:rPr>
      </w:pPr>
    </w:p>
    <w:p w14:paraId="21F57EDC" w14:textId="77777777" w:rsidR="00A16414" w:rsidRDefault="00A16414">
      <w:pPr>
        <w:pBdr>
          <w:top w:val="nil"/>
          <w:left w:val="nil"/>
          <w:bottom w:val="nil"/>
          <w:right w:val="nil"/>
          <w:between w:val="nil"/>
        </w:pBdr>
        <w:rPr>
          <w:rFonts w:ascii="Arial" w:eastAsia="Arial" w:hAnsi="Arial" w:cs="Arial"/>
          <w:b/>
          <w:sz w:val="20"/>
          <w:szCs w:val="20"/>
        </w:rPr>
      </w:pPr>
    </w:p>
    <w:p w14:paraId="62109510" w14:textId="77777777" w:rsidR="00A16414" w:rsidRDefault="00A16414">
      <w:pPr>
        <w:pBdr>
          <w:top w:val="nil"/>
          <w:left w:val="nil"/>
          <w:bottom w:val="nil"/>
          <w:right w:val="nil"/>
          <w:between w:val="nil"/>
        </w:pBdr>
        <w:rPr>
          <w:rFonts w:ascii="Arial" w:eastAsia="Arial" w:hAnsi="Arial" w:cs="Arial"/>
          <w:b/>
          <w:sz w:val="20"/>
          <w:szCs w:val="20"/>
        </w:rPr>
      </w:pPr>
    </w:p>
    <w:p w14:paraId="31336A2B" w14:textId="77777777" w:rsidR="00A16414" w:rsidRDefault="00A16414">
      <w:pPr>
        <w:pBdr>
          <w:top w:val="nil"/>
          <w:left w:val="nil"/>
          <w:bottom w:val="nil"/>
          <w:right w:val="nil"/>
          <w:between w:val="nil"/>
        </w:pBdr>
        <w:rPr>
          <w:rFonts w:ascii="Arial" w:eastAsia="Arial" w:hAnsi="Arial" w:cs="Arial"/>
          <w:b/>
          <w:sz w:val="20"/>
          <w:szCs w:val="20"/>
        </w:rPr>
      </w:pPr>
    </w:p>
    <w:p w14:paraId="1C7CC7EB" w14:textId="77777777" w:rsidR="00A16414" w:rsidRDefault="00A16414">
      <w:pPr>
        <w:pBdr>
          <w:top w:val="nil"/>
          <w:left w:val="nil"/>
          <w:bottom w:val="nil"/>
          <w:right w:val="nil"/>
          <w:between w:val="nil"/>
        </w:pBdr>
        <w:rPr>
          <w:rFonts w:ascii="Arial" w:eastAsia="Arial" w:hAnsi="Arial" w:cs="Arial"/>
          <w:b/>
          <w:sz w:val="20"/>
          <w:szCs w:val="20"/>
        </w:rPr>
      </w:pPr>
    </w:p>
    <w:p w14:paraId="7A0E431B" w14:textId="77777777" w:rsidR="00A16414" w:rsidRDefault="00A16414">
      <w:pPr>
        <w:pBdr>
          <w:top w:val="nil"/>
          <w:left w:val="nil"/>
          <w:bottom w:val="nil"/>
          <w:right w:val="nil"/>
          <w:between w:val="nil"/>
        </w:pBdr>
        <w:rPr>
          <w:rFonts w:ascii="Arial" w:eastAsia="Arial" w:hAnsi="Arial" w:cs="Arial"/>
          <w:b/>
          <w:sz w:val="20"/>
          <w:szCs w:val="20"/>
        </w:rPr>
      </w:pPr>
    </w:p>
    <w:p w14:paraId="1031609E" w14:textId="77777777" w:rsidR="00A16414" w:rsidRDefault="00A16414">
      <w:pPr>
        <w:pBdr>
          <w:top w:val="nil"/>
          <w:left w:val="nil"/>
          <w:bottom w:val="nil"/>
          <w:right w:val="nil"/>
          <w:between w:val="nil"/>
        </w:pBdr>
        <w:rPr>
          <w:rFonts w:ascii="Arial" w:eastAsia="Arial" w:hAnsi="Arial" w:cs="Arial"/>
          <w:b/>
          <w:sz w:val="20"/>
          <w:szCs w:val="20"/>
        </w:rPr>
      </w:pPr>
    </w:p>
    <w:p w14:paraId="51543FF9" w14:textId="77777777" w:rsidR="00A16414" w:rsidRDefault="00A16414">
      <w:pPr>
        <w:pBdr>
          <w:top w:val="nil"/>
          <w:left w:val="nil"/>
          <w:bottom w:val="nil"/>
          <w:right w:val="nil"/>
          <w:between w:val="nil"/>
        </w:pBdr>
        <w:rPr>
          <w:rFonts w:ascii="Arial" w:eastAsia="Arial" w:hAnsi="Arial" w:cs="Arial"/>
          <w:b/>
          <w:sz w:val="20"/>
          <w:szCs w:val="20"/>
        </w:rPr>
      </w:pPr>
    </w:p>
    <w:p w14:paraId="2827249A" w14:textId="77777777" w:rsidR="00A16414" w:rsidRDefault="00A16414">
      <w:pPr>
        <w:pBdr>
          <w:top w:val="nil"/>
          <w:left w:val="nil"/>
          <w:bottom w:val="nil"/>
          <w:right w:val="nil"/>
          <w:between w:val="nil"/>
        </w:pBdr>
        <w:rPr>
          <w:rFonts w:ascii="Arial" w:eastAsia="Arial" w:hAnsi="Arial" w:cs="Arial"/>
          <w:b/>
          <w:sz w:val="20"/>
          <w:szCs w:val="20"/>
        </w:rPr>
      </w:pPr>
    </w:p>
    <w:p w14:paraId="00B3E611" w14:textId="77777777" w:rsidR="00A16414" w:rsidRDefault="00A16414">
      <w:pPr>
        <w:pBdr>
          <w:top w:val="nil"/>
          <w:left w:val="nil"/>
          <w:bottom w:val="nil"/>
          <w:right w:val="nil"/>
          <w:between w:val="nil"/>
        </w:pBdr>
        <w:rPr>
          <w:rFonts w:ascii="Arial" w:eastAsia="Arial" w:hAnsi="Arial" w:cs="Arial"/>
          <w:b/>
          <w:sz w:val="20"/>
          <w:szCs w:val="20"/>
        </w:rPr>
      </w:pPr>
    </w:p>
    <w:p w14:paraId="108DBD8C" w14:textId="77777777" w:rsidR="00A16414" w:rsidRDefault="00A16414">
      <w:pPr>
        <w:pBdr>
          <w:top w:val="nil"/>
          <w:left w:val="nil"/>
          <w:bottom w:val="nil"/>
          <w:right w:val="nil"/>
          <w:between w:val="nil"/>
        </w:pBdr>
        <w:rPr>
          <w:rFonts w:ascii="Arial" w:eastAsia="Arial" w:hAnsi="Arial" w:cs="Arial"/>
          <w:b/>
          <w:sz w:val="20"/>
          <w:szCs w:val="20"/>
        </w:rPr>
      </w:pPr>
    </w:p>
    <w:p w14:paraId="28AD4D26" w14:textId="77777777" w:rsidR="00A16414" w:rsidRDefault="00A16414">
      <w:pPr>
        <w:pBdr>
          <w:top w:val="nil"/>
          <w:left w:val="nil"/>
          <w:bottom w:val="nil"/>
          <w:right w:val="nil"/>
          <w:between w:val="nil"/>
        </w:pBdr>
        <w:rPr>
          <w:rFonts w:ascii="Arial" w:eastAsia="Arial" w:hAnsi="Arial" w:cs="Arial"/>
          <w:b/>
          <w:sz w:val="20"/>
          <w:szCs w:val="20"/>
        </w:rPr>
      </w:pPr>
    </w:p>
    <w:p w14:paraId="1B756D02" w14:textId="77777777" w:rsidR="00A16414" w:rsidRDefault="00A16414">
      <w:pPr>
        <w:pBdr>
          <w:top w:val="nil"/>
          <w:left w:val="nil"/>
          <w:bottom w:val="nil"/>
          <w:right w:val="nil"/>
          <w:between w:val="nil"/>
        </w:pBdr>
        <w:rPr>
          <w:rFonts w:ascii="Arial" w:eastAsia="Arial" w:hAnsi="Arial" w:cs="Arial"/>
          <w:b/>
          <w:sz w:val="20"/>
          <w:szCs w:val="20"/>
        </w:rPr>
      </w:pPr>
    </w:p>
    <w:p w14:paraId="02E3986B" w14:textId="77777777" w:rsidR="00A16414" w:rsidRDefault="00A16414">
      <w:pPr>
        <w:pBdr>
          <w:top w:val="nil"/>
          <w:left w:val="nil"/>
          <w:bottom w:val="nil"/>
          <w:right w:val="nil"/>
          <w:between w:val="nil"/>
        </w:pBdr>
        <w:rPr>
          <w:rFonts w:ascii="Arial" w:eastAsia="Arial" w:hAnsi="Arial" w:cs="Arial"/>
          <w:b/>
          <w:sz w:val="20"/>
          <w:szCs w:val="20"/>
        </w:rPr>
      </w:pPr>
    </w:p>
    <w:p w14:paraId="705B02EB" w14:textId="77777777" w:rsidR="00A16414" w:rsidRDefault="00A16414">
      <w:pPr>
        <w:pBdr>
          <w:top w:val="nil"/>
          <w:left w:val="nil"/>
          <w:bottom w:val="nil"/>
          <w:right w:val="nil"/>
          <w:between w:val="nil"/>
        </w:pBdr>
        <w:rPr>
          <w:rFonts w:ascii="Arial" w:eastAsia="Arial" w:hAnsi="Arial" w:cs="Arial"/>
          <w:b/>
          <w:sz w:val="20"/>
          <w:szCs w:val="20"/>
        </w:rPr>
      </w:pPr>
    </w:p>
    <w:p w14:paraId="6E8BE2DA" w14:textId="77777777" w:rsidR="00A16414" w:rsidRDefault="00A16414">
      <w:pPr>
        <w:pBdr>
          <w:top w:val="nil"/>
          <w:left w:val="nil"/>
          <w:bottom w:val="nil"/>
          <w:right w:val="nil"/>
          <w:between w:val="nil"/>
        </w:pBdr>
        <w:rPr>
          <w:rFonts w:ascii="Arial" w:eastAsia="Arial" w:hAnsi="Arial" w:cs="Arial"/>
          <w:b/>
          <w:sz w:val="20"/>
          <w:szCs w:val="20"/>
        </w:rPr>
      </w:pPr>
    </w:p>
    <w:p w14:paraId="078AA688" w14:textId="77777777" w:rsidR="00A16414" w:rsidRDefault="00A16414">
      <w:pPr>
        <w:pBdr>
          <w:top w:val="nil"/>
          <w:left w:val="nil"/>
          <w:bottom w:val="nil"/>
          <w:right w:val="nil"/>
          <w:between w:val="nil"/>
        </w:pBdr>
        <w:rPr>
          <w:rFonts w:ascii="Arial" w:eastAsia="Arial" w:hAnsi="Arial" w:cs="Arial"/>
          <w:b/>
          <w:sz w:val="20"/>
          <w:szCs w:val="20"/>
        </w:rPr>
      </w:pPr>
    </w:p>
    <w:p w14:paraId="6D236115" w14:textId="77777777" w:rsidR="00A16414" w:rsidRDefault="00A16414">
      <w:pPr>
        <w:pBdr>
          <w:top w:val="nil"/>
          <w:left w:val="nil"/>
          <w:bottom w:val="nil"/>
          <w:right w:val="nil"/>
          <w:between w:val="nil"/>
        </w:pBdr>
        <w:rPr>
          <w:rFonts w:ascii="Arial" w:eastAsia="Arial" w:hAnsi="Arial" w:cs="Arial"/>
          <w:b/>
          <w:sz w:val="20"/>
          <w:szCs w:val="20"/>
        </w:rPr>
      </w:pPr>
    </w:p>
    <w:p w14:paraId="01504CE2" w14:textId="77777777" w:rsidR="00A16414" w:rsidRDefault="00A16414">
      <w:pPr>
        <w:pBdr>
          <w:top w:val="nil"/>
          <w:left w:val="nil"/>
          <w:bottom w:val="nil"/>
          <w:right w:val="nil"/>
          <w:between w:val="nil"/>
        </w:pBdr>
        <w:rPr>
          <w:rFonts w:ascii="Arial" w:eastAsia="Arial" w:hAnsi="Arial" w:cs="Arial"/>
          <w:b/>
          <w:sz w:val="20"/>
          <w:szCs w:val="20"/>
        </w:rPr>
      </w:pPr>
    </w:p>
    <w:p w14:paraId="00A21D19" w14:textId="77777777" w:rsidR="00A16414" w:rsidRDefault="00A16414">
      <w:pPr>
        <w:pBdr>
          <w:top w:val="nil"/>
          <w:left w:val="nil"/>
          <w:bottom w:val="nil"/>
          <w:right w:val="nil"/>
          <w:between w:val="nil"/>
        </w:pBdr>
        <w:rPr>
          <w:rFonts w:ascii="Arial" w:eastAsia="Arial" w:hAnsi="Arial" w:cs="Arial"/>
          <w:b/>
          <w:sz w:val="20"/>
          <w:szCs w:val="20"/>
        </w:rPr>
      </w:pPr>
    </w:p>
    <w:p w14:paraId="6642F4E3" w14:textId="77777777" w:rsidR="00A16414" w:rsidRDefault="00A16414">
      <w:pPr>
        <w:pBdr>
          <w:top w:val="nil"/>
          <w:left w:val="nil"/>
          <w:bottom w:val="nil"/>
          <w:right w:val="nil"/>
          <w:between w:val="nil"/>
        </w:pBdr>
        <w:rPr>
          <w:rFonts w:ascii="Arial" w:eastAsia="Arial" w:hAnsi="Arial" w:cs="Arial"/>
          <w:b/>
          <w:sz w:val="20"/>
          <w:szCs w:val="20"/>
        </w:rPr>
      </w:pPr>
    </w:p>
    <w:p w14:paraId="31B9A5A2" w14:textId="77777777" w:rsidR="00A16414" w:rsidRDefault="00A16414">
      <w:pPr>
        <w:pBdr>
          <w:top w:val="nil"/>
          <w:left w:val="nil"/>
          <w:bottom w:val="nil"/>
          <w:right w:val="nil"/>
          <w:between w:val="nil"/>
        </w:pBdr>
        <w:rPr>
          <w:rFonts w:ascii="Arial" w:eastAsia="Arial" w:hAnsi="Arial" w:cs="Arial"/>
          <w:b/>
          <w:sz w:val="20"/>
          <w:szCs w:val="20"/>
        </w:rPr>
      </w:pPr>
    </w:p>
    <w:p w14:paraId="3A13F811" w14:textId="77777777" w:rsidR="00A16414" w:rsidRDefault="00A16414">
      <w:pPr>
        <w:pBdr>
          <w:top w:val="nil"/>
          <w:left w:val="nil"/>
          <w:bottom w:val="nil"/>
          <w:right w:val="nil"/>
          <w:between w:val="nil"/>
        </w:pBdr>
        <w:rPr>
          <w:rFonts w:ascii="Arial" w:eastAsia="Arial" w:hAnsi="Arial" w:cs="Arial"/>
          <w:b/>
          <w:sz w:val="20"/>
          <w:szCs w:val="20"/>
        </w:rPr>
      </w:pPr>
    </w:p>
    <w:p w14:paraId="2B207134" w14:textId="77777777" w:rsidR="00A16414" w:rsidRDefault="00A16414">
      <w:pPr>
        <w:pBdr>
          <w:top w:val="nil"/>
          <w:left w:val="nil"/>
          <w:bottom w:val="nil"/>
          <w:right w:val="nil"/>
          <w:between w:val="nil"/>
        </w:pBdr>
        <w:rPr>
          <w:rFonts w:ascii="Arial" w:eastAsia="Arial" w:hAnsi="Arial" w:cs="Arial"/>
          <w:b/>
          <w:sz w:val="20"/>
          <w:szCs w:val="20"/>
        </w:rPr>
      </w:pPr>
    </w:p>
    <w:p w14:paraId="16A3A73E" w14:textId="77777777" w:rsidR="00A16414" w:rsidRDefault="00A16414">
      <w:pPr>
        <w:pBdr>
          <w:top w:val="nil"/>
          <w:left w:val="nil"/>
          <w:bottom w:val="nil"/>
          <w:right w:val="nil"/>
          <w:between w:val="nil"/>
        </w:pBdr>
        <w:rPr>
          <w:rFonts w:ascii="Arial" w:eastAsia="Arial" w:hAnsi="Arial" w:cs="Arial"/>
          <w:b/>
          <w:sz w:val="20"/>
          <w:szCs w:val="20"/>
        </w:rPr>
      </w:pPr>
    </w:p>
    <w:p w14:paraId="7E83B089" w14:textId="77777777" w:rsidR="00C24F20" w:rsidRDefault="00C24F20">
      <w:pPr>
        <w:pBdr>
          <w:top w:val="nil"/>
          <w:left w:val="nil"/>
          <w:bottom w:val="nil"/>
          <w:right w:val="nil"/>
          <w:between w:val="nil"/>
        </w:pBdr>
        <w:rPr>
          <w:rFonts w:ascii="Arial" w:eastAsia="Arial" w:hAnsi="Arial" w:cs="Arial"/>
          <w:b/>
          <w:sz w:val="20"/>
          <w:szCs w:val="20"/>
        </w:rPr>
      </w:pPr>
    </w:p>
    <w:p w14:paraId="6D053E08" w14:textId="088804B4" w:rsidR="00A16414" w:rsidRDefault="00E61C9A">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Figure</w:t>
      </w:r>
      <w:r w:rsidR="0049008A">
        <w:t xml:space="preserve"> </w:t>
      </w:r>
      <w:r w:rsidR="00AF1AE6" w:rsidRPr="0049008A">
        <w:rPr>
          <w:rFonts w:ascii="Times New Roman" w:eastAsia="Times New Roman" w:hAnsi="Times New Roman" w:cs="Times New Roman"/>
          <w:b/>
          <w:bCs/>
          <w:sz w:val="24"/>
          <w:szCs w:val="24"/>
        </w:rPr>
        <w:t>S</w:t>
      </w:r>
      <w:r>
        <w:rPr>
          <w:rFonts w:ascii="Times New Roman" w:eastAsia="Times New Roman" w:hAnsi="Times New Roman" w:cs="Times New Roman"/>
          <w:b/>
          <w:bCs/>
          <w:sz w:val="24"/>
          <w:szCs w:val="24"/>
        </w:rPr>
        <w:t>3</w:t>
      </w:r>
      <w:r w:rsidR="00AF1AE6" w:rsidRPr="0049008A">
        <w:rPr>
          <w:rFonts w:ascii="Times New Roman" w:eastAsia="Times New Roman" w:hAnsi="Times New Roman" w:cs="Times New Roman"/>
          <w:b/>
          <w:bCs/>
          <w:sz w:val="24"/>
          <w:szCs w:val="24"/>
        </w:rPr>
        <w:t>.</w:t>
      </w:r>
      <w:r w:rsidR="00AF1AE6">
        <w:rPr>
          <w:rFonts w:ascii="Times New Roman" w:eastAsia="Times New Roman" w:hAnsi="Times New Roman" w:cs="Times New Roman"/>
          <w:sz w:val="24"/>
          <w:szCs w:val="24"/>
        </w:rPr>
        <w:t xml:space="preserve"> Distribution of the model environmental suitability values, as follows: a) percentage that each portion of the values showed over the total values of the model; and b) environmental suitability values Histogram. </w:t>
      </w:r>
    </w:p>
    <w:p w14:paraId="7D29A540" w14:textId="77777777" w:rsidR="00A16414" w:rsidRDefault="00A16414">
      <w:pPr>
        <w:pBdr>
          <w:top w:val="nil"/>
          <w:left w:val="nil"/>
          <w:bottom w:val="nil"/>
          <w:right w:val="nil"/>
          <w:between w:val="nil"/>
        </w:pBdr>
        <w:rPr>
          <w:rFonts w:ascii="Times New Roman" w:eastAsia="Times New Roman" w:hAnsi="Times New Roman" w:cs="Times New Roman"/>
          <w:sz w:val="24"/>
          <w:szCs w:val="24"/>
        </w:rPr>
      </w:pPr>
    </w:p>
    <w:p w14:paraId="41B57B44" w14:textId="169FA611" w:rsidR="00A16414" w:rsidRDefault="002B1CAB" w:rsidP="002B1CAB">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5B2A4F5" wp14:editId="44C9317F">
            <wp:extent cx="6109970" cy="7637784"/>
            <wp:effectExtent l="0" t="0" r="5080" b="1270"/>
            <wp:docPr id="1363815059" name="Imagem 3"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15059" name="Imagem 3" descr="Gráfico, Gráfico de linhas&#10;&#10;Descrição gerad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0480" cy="7638422"/>
                    </a:xfrm>
                    <a:prstGeom prst="rect">
                      <a:avLst/>
                    </a:prstGeom>
                  </pic:spPr>
                </pic:pic>
              </a:graphicData>
            </a:graphic>
          </wp:inline>
        </w:drawing>
      </w:r>
    </w:p>
    <w:p w14:paraId="6A46B2A6" w14:textId="77777777" w:rsidR="00A16414" w:rsidRDefault="00A16414">
      <w:pPr>
        <w:pBdr>
          <w:top w:val="nil"/>
          <w:left w:val="nil"/>
          <w:bottom w:val="nil"/>
          <w:right w:val="nil"/>
          <w:between w:val="nil"/>
        </w:pBdr>
        <w:rPr>
          <w:rFonts w:ascii="Arial" w:eastAsia="Arial" w:hAnsi="Arial" w:cs="Arial"/>
          <w:b/>
          <w:sz w:val="20"/>
          <w:szCs w:val="20"/>
        </w:rPr>
      </w:pPr>
    </w:p>
    <w:p w14:paraId="35406711" w14:textId="77777777" w:rsidR="00A16414" w:rsidRDefault="00A16414">
      <w:pPr>
        <w:pBdr>
          <w:top w:val="nil"/>
          <w:left w:val="nil"/>
          <w:bottom w:val="nil"/>
          <w:right w:val="nil"/>
          <w:between w:val="nil"/>
        </w:pBdr>
        <w:rPr>
          <w:rFonts w:ascii="Arial" w:eastAsia="Arial" w:hAnsi="Arial" w:cs="Arial"/>
          <w:b/>
          <w:sz w:val="20"/>
          <w:szCs w:val="20"/>
        </w:rPr>
      </w:pPr>
    </w:p>
    <w:p w14:paraId="02BECC13" w14:textId="77777777" w:rsidR="00A16414" w:rsidRDefault="00A16414">
      <w:pPr>
        <w:pBdr>
          <w:top w:val="nil"/>
          <w:left w:val="nil"/>
          <w:bottom w:val="nil"/>
          <w:right w:val="nil"/>
          <w:between w:val="nil"/>
        </w:pBdr>
        <w:rPr>
          <w:rFonts w:ascii="Arial" w:eastAsia="Arial" w:hAnsi="Arial" w:cs="Arial"/>
          <w:b/>
          <w:sz w:val="20"/>
          <w:szCs w:val="20"/>
        </w:rPr>
      </w:pPr>
    </w:p>
    <w:p w14:paraId="6CA7A0A8" w14:textId="77777777" w:rsidR="00A16414" w:rsidRDefault="00A16414">
      <w:pPr>
        <w:pBdr>
          <w:top w:val="nil"/>
          <w:left w:val="nil"/>
          <w:bottom w:val="nil"/>
          <w:right w:val="nil"/>
          <w:between w:val="nil"/>
        </w:pBdr>
        <w:rPr>
          <w:rFonts w:ascii="Arial" w:eastAsia="Arial" w:hAnsi="Arial" w:cs="Arial"/>
          <w:b/>
          <w:sz w:val="20"/>
          <w:szCs w:val="20"/>
        </w:rPr>
      </w:pPr>
    </w:p>
    <w:p w14:paraId="75CB503B" w14:textId="77777777" w:rsidR="00A16414" w:rsidRDefault="00A16414">
      <w:pPr>
        <w:pBdr>
          <w:top w:val="nil"/>
          <w:left w:val="nil"/>
          <w:bottom w:val="nil"/>
          <w:right w:val="nil"/>
          <w:between w:val="nil"/>
        </w:pBdr>
        <w:rPr>
          <w:rFonts w:ascii="Arial" w:eastAsia="Arial" w:hAnsi="Arial" w:cs="Arial"/>
          <w:b/>
          <w:sz w:val="20"/>
          <w:szCs w:val="20"/>
        </w:rPr>
      </w:pPr>
    </w:p>
    <w:p w14:paraId="13D1DA4D" w14:textId="77777777" w:rsidR="00A16414" w:rsidRDefault="00A16414">
      <w:pPr>
        <w:pBdr>
          <w:top w:val="nil"/>
          <w:left w:val="nil"/>
          <w:bottom w:val="nil"/>
          <w:right w:val="nil"/>
          <w:between w:val="nil"/>
        </w:pBdr>
        <w:rPr>
          <w:rFonts w:ascii="Arial" w:eastAsia="Arial" w:hAnsi="Arial" w:cs="Arial"/>
          <w:b/>
          <w:sz w:val="20"/>
          <w:szCs w:val="20"/>
        </w:rPr>
      </w:pPr>
    </w:p>
    <w:p w14:paraId="74B080FB" w14:textId="77777777" w:rsidR="00A16414" w:rsidRDefault="00A16414">
      <w:pPr>
        <w:pBdr>
          <w:top w:val="nil"/>
          <w:left w:val="nil"/>
          <w:bottom w:val="nil"/>
          <w:right w:val="nil"/>
          <w:between w:val="nil"/>
        </w:pBdr>
        <w:rPr>
          <w:rFonts w:ascii="Arial" w:eastAsia="Arial" w:hAnsi="Arial" w:cs="Arial"/>
          <w:b/>
          <w:sz w:val="20"/>
          <w:szCs w:val="20"/>
        </w:rPr>
      </w:pPr>
    </w:p>
    <w:p w14:paraId="32510230" w14:textId="77777777" w:rsidR="00A16414" w:rsidRDefault="00A16414">
      <w:pPr>
        <w:pBdr>
          <w:top w:val="nil"/>
          <w:left w:val="nil"/>
          <w:bottom w:val="nil"/>
          <w:right w:val="nil"/>
          <w:between w:val="nil"/>
        </w:pBdr>
        <w:rPr>
          <w:rFonts w:ascii="Arial" w:eastAsia="Arial" w:hAnsi="Arial" w:cs="Arial"/>
          <w:b/>
          <w:sz w:val="20"/>
          <w:szCs w:val="20"/>
        </w:rPr>
      </w:pPr>
    </w:p>
    <w:p w14:paraId="68CDBF94" w14:textId="77777777" w:rsidR="00A16414" w:rsidRDefault="00A16414">
      <w:pPr>
        <w:pBdr>
          <w:top w:val="nil"/>
          <w:left w:val="nil"/>
          <w:bottom w:val="nil"/>
          <w:right w:val="nil"/>
          <w:between w:val="nil"/>
        </w:pBdr>
        <w:rPr>
          <w:rFonts w:ascii="Arial" w:eastAsia="Arial" w:hAnsi="Arial" w:cs="Arial"/>
          <w:b/>
          <w:sz w:val="20"/>
          <w:szCs w:val="20"/>
        </w:rPr>
      </w:pPr>
    </w:p>
    <w:p w14:paraId="15FF99EE" w14:textId="77777777" w:rsidR="00C24F20" w:rsidRDefault="00C24F20">
      <w:pPr>
        <w:pBdr>
          <w:top w:val="nil"/>
          <w:left w:val="nil"/>
          <w:bottom w:val="nil"/>
          <w:right w:val="nil"/>
          <w:between w:val="nil"/>
        </w:pBdr>
        <w:rPr>
          <w:rFonts w:ascii="Arial" w:eastAsia="Arial" w:hAnsi="Arial" w:cs="Arial"/>
          <w:b/>
          <w:sz w:val="20"/>
          <w:szCs w:val="20"/>
        </w:rPr>
      </w:pPr>
    </w:p>
    <w:p w14:paraId="172EBE94" w14:textId="59A9B472" w:rsidR="00A16414" w:rsidRDefault="00E61C9A">
      <w:pPr>
        <w:tabs>
          <w:tab w:val="left" w:pos="1224"/>
        </w:tabs>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Figure</w:t>
      </w:r>
      <w:r w:rsidR="0049008A">
        <w:t xml:space="preserve"> </w:t>
      </w:r>
      <w:r w:rsidR="00AF1AE6" w:rsidRPr="0049008A">
        <w:rPr>
          <w:rFonts w:ascii="Times New Roman" w:eastAsia="Times New Roman" w:hAnsi="Times New Roman" w:cs="Times New Roman"/>
          <w:b/>
          <w:bCs/>
          <w:sz w:val="24"/>
          <w:szCs w:val="24"/>
        </w:rPr>
        <w:t>S</w:t>
      </w:r>
      <w:r>
        <w:rPr>
          <w:rFonts w:ascii="Times New Roman" w:eastAsia="Times New Roman" w:hAnsi="Times New Roman" w:cs="Times New Roman"/>
          <w:b/>
          <w:bCs/>
          <w:sz w:val="24"/>
          <w:szCs w:val="24"/>
        </w:rPr>
        <w:t>4</w:t>
      </w:r>
      <w:r w:rsidR="00AF1AE6" w:rsidRPr="0049008A">
        <w:rPr>
          <w:rFonts w:ascii="Times New Roman" w:eastAsia="Times New Roman" w:hAnsi="Times New Roman" w:cs="Times New Roman"/>
          <w:b/>
          <w:bCs/>
          <w:sz w:val="24"/>
          <w:szCs w:val="24"/>
        </w:rPr>
        <w:t>.</w:t>
      </w:r>
      <w:r w:rsidR="00AF1AE6">
        <w:rPr>
          <w:rFonts w:ascii="Times New Roman" w:eastAsia="Times New Roman" w:hAnsi="Times New Roman" w:cs="Times New Roman"/>
          <w:sz w:val="24"/>
          <w:szCs w:val="24"/>
        </w:rPr>
        <w:t xml:space="preserve"> Importance of the predictors for the model: a) Model responses generated by each predictor; b) Response curves of each predictor.</w:t>
      </w:r>
    </w:p>
    <w:p w14:paraId="7751FE9E" w14:textId="592C3B61" w:rsidR="00A16414" w:rsidRDefault="002B1CAB">
      <w:pPr>
        <w:spacing w:before="7"/>
        <w:jc w:val="center"/>
        <w:rPr>
          <w:sz w:val="12"/>
          <w:szCs w:val="12"/>
        </w:rPr>
      </w:pPr>
      <w:r>
        <w:rPr>
          <w:noProof/>
          <w:sz w:val="12"/>
          <w:szCs w:val="12"/>
        </w:rPr>
        <w:drawing>
          <wp:inline distT="0" distB="0" distL="0" distR="0" wp14:anchorId="10EEE44A" wp14:editId="6CC10AD3">
            <wp:extent cx="6327915" cy="5273040"/>
            <wp:effectExtent l="0" t="0" r="0" b="3810"/>
            <wp:docPr id="10060111" name="Imagem 2"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111" name="Imagem 2" descr="Interface gráfica do usuário, Gráfico&#10;&#10;Descrição gerad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29110" cy="5274036"/>
                    </a:xfrm>
                    <a:prstGeom prst="rect">
                      <a:avLst/>
                    </a:prstGeom>
                  </pic:spPr>
                </pic:pic>
              </a:graphicData>
            </a:graphic>
          </wp:inline>
        </w:drawing>
      </w:r>
    </w:p>
    <w:p w14:paraId="1FA1DED9" w14:textId="77777777" w:rsidR="00A16414" w:rsidRDefault="00A16414">
      <w:pPr>
        <w:pBdr>
          <w:top w:val="nil"/>
          <w:left w:val="nil"/>
          <w:bottom w:val="nil"/>
          <w:right w:val="nil"/>
          <w:between w:val="nil"/>
        </w:pBdr>
        <w:rPr>
          <w:rFonts w:ascii="Arial" w:eastAsia="Arial" w:hAnsi="Arial" w:cs="Arial"/>
          <w:b/>
          <w:sz w:val="20"/>
          <w:szCs w:val="20"/>
        </w:rPr>
      </w:pPr>
    </w:p>
    <w:p w14:paraId="1FEEF098" w14:textId="77777777" w:rsidR="00A16414" w:rsidRDefault="00A16414">
      <w:pPr>
        <w:pBdr>
          <w:top w:val="nil"/>
          <w:left w:val="nil"/>
          <w:bottom w:val="nil"/>
          <w:right w:val="nil"/>
          <w:between w:val="nil"/>
        </w:pBdr>
        <w:rPr>
          <w:rFonts w:ascii="Arial" w:eastAsia="Arial" w:hAnsi="Arial" w:cs="Arial"/>
          <w:b/>
          <w:sz w:val="20"/>
          <w:szCs w:val="20"/>
        </w:rPr>
      </w:pPr>
    </w:p>
    <w:p w14:paraId="2C90AED1" w14:textId="77777777" w:rsidR="00A16414" w:rsidRDefault="00A16414">
      <w:pPr>
        <w:pBdr>
          <w:top w:val="nil"/>
          <w:left w:val="nil"/>
          <w:bottom w:val="nil"/>
          <w:right w:val="nil"/>
          <w:between w:val="nil"/>
        </w:pBdr>
        <w:rPr>
          <w:rFonts w:ascii="Arial" w:eastAsia="Arial" w:hAnsi="Arial" w:cs="Arial"/>
          <w:b/>
          <w:sz w:val="20"/>
          <w:szCs w:val="20"/>
        </w:rPr>
      </w:pPr>
    </w:p>
    <w:p w14:paraId="458F5939" w14:textId="77777777" w:rsidR="00A16414" w:rsidRDefault="00A16414">
      <w:pPr>
        <w:pBdr>
          <w:top w:val="nil"/>
          <w:left w:val="nil"/>
          <w:bottom w:val="nil"/>
          <w:right w:val="nil"/>
          <w:between w:val="nil"/>
        </w:pBdr>
        <w:rPr>
          <w:rFonts w:ascii="Arial" w:eastAsia="Arial" w:hAnsi="Arial" w:cs="Arial"/>
          <w:b/>
          <w:sz w:val="20"/>
          <w:szCs w:val="20"/>
        </w:rPr>
      </w:pPr>
    </w:p>
    <w:p w14:paraId="275EBC9F" w14:textId="77777777" w:rsidR="00A16414" w:rsidRDefault="00A16414">
      <w:pPr>
        <w:pBdr>
          <w:top w:val="nil"/>
          <w:left w:val="nil"/>
          <w:bottom w:val="nil"/>
          <w:right w:val="nil"/>
          <w:between w:val="nil"/>
        </w:pBdr>
        <w:rPr>
          <w:rFonts w:ascii="Arial" w:eastAsia="Arial" w:hAnsi="Arial" w:cs="Arial"/>
          <w:b/>
          <w:sz w:val="20"/>
          <w:szCs w:val="20"/>
        </w:rPr>
      </w:pPr>
    </w:p>
    <w:p w14:paraId="7876DC3A" w14:textId="77777777" w:rsidR="00A16414" w:rsidRDefault="00A16414">
      <w:pPr>
        <w:pBdr>
          <w:top w:val="nil"/>
          <w:left w:val="nil"/>
          <w:bottom w:val="nil"/>
          <w:right w:val="nil"/>
          <w:between w:val="nil"/>
        </w:pBdr>
        <w:rPr>
          <w:rFonts w:ascii="Arial" w:eastAsia="Arial" w:hAnsi="Arial" w:cs="Arial"/>
          <w:b/>
          <w:sz w:val="20"/>
          <w:szCs w:val="20"/>
        </w:rPr>
      </w:pPr>
    </w:p>
    <w:p w14:paraId="02EB8D51" w14:textId="77777777" w:rsidR="00A16414" w:rsidRDefault="00A16414">
      <w:pPr>
        <w:pBdr>
          <w:top w:val="nil"/>
          <w:left w:val="nil"/>
          <w:bottom w:val="nil"/>
          <w:right w:val="nil"/>
          <w:between w:val="nil"/>
        </w:pBdr>
        <w:rPr>
          <w:rFonts w:ascii="Arial" w:eastAsia="Arial" w:hAnsi="Arial" w:cs="Arial"/>
          <w:b/>
          <w:sz w:val="20"/>
          <w:szCs w:val="20"/>
        </w:rPr>
      </w:pPr>
    </w:p>
    <w:p w14:paraId="219913CD" w14:textId="77777777" w:rsidR="00A16414" w:rsidRDefault="00A16414">
      <w:pPr>
        <w:pBdr>
          <w:top w:val="nil"/>
          <w:left w:val="nil"/>
          <w:bottom w:val="nil"/>
          <w:right w:val="nil"/>
          <w:between w:val="nil"/>
        </w:pBdr>
        <w:rPr>
          <w:rFonts w:ascii="Arial" w:eastAsia="Arial" w:hAnsi="Arial" w:cs="Arial"/>
          <w:b/>
          <w:sz w:val="20"/>
          <w:szCs w:val="20"/>
        </w:rPr>
      </w:pPr>
    </w:p>
    <w:p w14:paraId="08995BDF" w14:textId="77777777" w:rsidR="00A16414" w:rsidRDefault="00A16414">
      <w:pPr>
        <w:pBdr>
          <w:top w:val="nil"/>
          <w:left w:val="nil"/>
          <w:bottom w:val="nil"/>
          <w:right w:val="nil"/>
          <w:between w:val="nil"/>
        </w:pBdr>
        <w:rPr>
          <w:rFonts w:ascii="Arial" w:eastAsia="Arial" w:hAnsi="Arial" w:cs="Arial"/>
          <w:b/>
          <w:sz w:val="20"/>
          <w:szCs w:val="20"/>
        </w:rPr>
      </w:pPr>
    </w:p>
    <w:p w14:paraId="7E662D8F" w14:textId="77777777" w:rsidR="00A16414" w:rsidRDefault="00A16414">
      <w:pPr>
        <w:pBdr>
          <w:top w:val="nil"/>
          <w:left w:val="nil"/>
          <w:bottom w:val="nil"/>
          <w:right w:val="nil"/>
          <w:between w:val="nil"/>
        </w:pBdr>
        <w:rPr>
          <w:rFonts w:ascii="Arial" w:eastAsia="Arial" w:hAnsi="Arial" w:cs="Arial"/>
          <w:b/>
          <w:sz w:val="20"/>
          <w:szCs w:val="20"/>
        </w:rPr>
      </w:pPr>
    </w:p>
    <w:p w14:paraId="30EEC5F4" w14:textId="77777777" w:rsidR="00A16414" w:rsidRDefault="00A16414">
      <w:pPr>
        <w:pBdr>
          <w:top w:val="nil"/>
          <w:left w:val="nil"/>
          <w:bottom w:val="nil"/>
          <w:right w:val="nil"/>
          <w:between w:val="nil"/>
        </w:pBdr>
        <w:rPr>
          <w:rFonts w:ascii="Arial" w:eastAsia="Arial" w:hAnsi="Arial" w:cs="Arial"/>
          <w:b/>
          <w:sz w:val="20"/>
          <w:szCs w:val="20"/>
        </w:rPr>
      </w:pPr>
    </w:p>
    <w:p w14:paraId="532CF6FC" w14:textId="77777777" w:rsidR="00A16414" w:rsidRDefault="00A16414">
      <w:pPr>
        <w:pBdr>
          <w:top w:val="nil"/>
          <w:left w:val="nil"/>
          <w:bottom w:val="nil"/>
          <w:right w:val="nil"/>
          <w:between w:val="nil"/>
        </w:pBdr>
        <w:rPr>
          <w:rFonts w:ascii="Arial" w:eastAsia="Arial" w:hAnsi="Arial" w:cs="Arial"/>
          <w:b/>
          <w:sz w:val="20"/>
          <w:szCs w:val="20"/>
        </w:rPr>
      </w:pPr>
    </w:p>
    <w:p w14:paraId="7F0BF71D" w14:textId="77777777" w:rsidR="00A16414" w:rsidRDefault="00A16414">
      <w:pPr>
        <w:pBdr>
          <w:top w:val="nil"/>
          <w:left w:val="nil"/>
          <w:bottom w:val="nil"/>
          <w:right w:val="nil"/>
          <w:between w:val="nil"/>
        </w:pBdr>
        <w:rPr>
          <w:rFonts w:ascii="Arial" w:eastAsia="Arial" w:hAnsi="Arial" w:cs="Arial"/>
          <w:b/>
          <w:sz w:val="20"/>
          <w:szCs w:val="20"/>
        </w:rPr>
      </w:pPr>
    </w:p>
    <w:p w14:paraId="0913FE03" w14:textId="77777777" w:rsidR="00A16414" w:rsidRDefault="00A16414">
      <w:pPr>
        <w:pBdr>
          <w:top w:val="nil"/>
          <w:left w:val="nil"/>
          <w:bottom w:val="nil"/>
          <w:right w:val="nil"/>
          <w:between w:val="nil"/>
        </w:pBdr>
        <w:rPr>
          <w:rFonts w:ascii="Arial" w:eastAsia="Arial" w:hAnsi="Arial" w:cs="Arial"/>
          <w:b/>
          <w:sz w:val="20"/>
          <w:szCs w:val="20"/>
        </w:rPr>
      </w:pPr>
    </w:p>
    <w:p w14:paraId="5F0470E9" w14:textId="77777777" w:rsidR="00A16414" w:rsidRDefault="00A16414">
      <w:pPr>
        <w:pBdr>
          <w:top w:val="nil"/>
          <w:left w:val="nil"/>
          <w:bottom w:val="nil"/>
          <w:right w:val="nil"/>
          <w:between w:val="nil"/>
        </w:pBdr>
        <w:rPr>
          <w:rFonts w:ascii="Arial" w:eastAsia="Arial" w:hAnsi="Arial" w:cs="Arial"/>
          <w:b/>
          <w:sz w:val="20"/>
          <w:szCs w:val="20"/>
        </w:rPr>
      </w:pPr>
    </w:p>
    <w:p w14:paraId="486C80D9" w14:textId="77777777" w:rsidR="00A16414" w:rsidRDefault="00A16414">
      <w:pPr>
        <w:pBdr>
          <w:top w:val="nil"/>
          <w:left w:val="nil"/>
          <w:bottom w:val="nil"/>
          <w:right w:val="nil"/>
          <w:between w:val="nil"/>
        </w:pBdr>
        <w:rPr>
          <w:rFonts w:ascii="Arial" w:eastAsia="Arial" w:hAnsi="Arial" w:cs="Arial"/>
          <w:b/>
          <w:sz w:val="20"/>
          <w:szCs w:val="20"/>
        </w:rPr>
      </w:pPr>
    </w:p>
    <w:p w14:paraId="0597D562" w14:textId="77777777" w:rsidR="00A16414" w:rsidRDefault="00A16414">
      <w:pPr>
        <w:pBdr>
          <w:top w:val="nil"/>
          <w:left w:val="nil"/>
          <w:bottom w:val="nil"/>
          <w:right w:val="nil"/>
          <w:between w:val="nil"/>
        </w:pBdr>
        <w:rPr>
          <w:rFonts w:ascii="Arial" w:eastAsia="Arial" w:hAnsi="Arial" w:cs="Arial"/>
          <w:b/>
          <w:sz w:val="20"/>
          <w:szCs w:val="20"/>
        </w:rPr>
      </w:pPr>
    </w:p>
    <w:p w14:paraId="2CE1CE32" w14:textId="77777777" w:rsidR="00A16414" w:rsidRDefault="00A16414">
      <w:pPr>
        <w:pBdr>
          <w:top w:val="nil"/>
          <w:left w:val="nil"/>
          <w:bottom w:val="nil"/>
          <w:right w:val="nil"/>
          <w:between w:val="nil"/>
        </w:pBdr>
        <w:rPr>
          <w:rFonts w:ascii="Arial" w:eastAsia="Arial" w:hAnsi="Arial" w:cs="Arial"/>
          <w:b/>
          <w:sz w:val="20"/>
          <w:szCs w:val="20"/>
        </w:rPr>
      </w:pPr>
    </w:p>
    <w:p w14:paraId="6DB0137A" w14:textId="77777777" w:rsidR="00A16414" w:rsidRDefault="00A16414">
      <w:pPr>
        <w:pBdr>
          <w:top w:val="nil"/>
          <w:left w:val="nil"/>
          <w:bottom w:val="nil"/>
          <w:right w:val="nil"/>
          <w:between w:val="nil"/>
        </w:pBdr>
        <w:rPr>
          <w:rFonts w:ascii="Arial" w:eastAsia="Arial" w:hAnsi="Arial" w:cs="Arial"/>
          <w:b/>
          <w:sz w:val="20"/>
          <w:szCs w:val="20"/>
        </w:rPr>
      </w:pPr>
    </w:p>
    <w:p w14:paraId="16E81BD2" w14:textId="77777777" w:rsidR="00A16414" w:rsidRDefault="00A16414">
      <w:pPr>
        <w:pBdr>
          <w:top w:val="nil"/>
          <w:left w:val="nil"/>
          <w:bottom w:val="nil"/>
          <w:right w:val="nil"/>
          <w:between w:val="nil"/>
        </w:pBdr>
        <w:rPr>
          <w:rFonts w:ascii="Arial" w:eastAsia="Arial" w:hAnsi="Arial" w:cs="Arial"/>
          <w:b/>
          <w:sz w:val="20"/>
          <w:szCs w:val="20"/>
        </w:rPr>
      </w:pPr>
    </w:p>
    <w:p w14:paraId="617FFB5D" w14:textId="77777777" w:rsidR="00A16414" w:rsidRDefault="00A16414">
      <w:pPr>
        <w:pBdr>
          <w:top w:val="nil"/>
          <w:left w:val="nil"/>
          <w:bottom w:val="nil"/>
          <w:right w:val="nil"/>
          <w:between w:val="nil"/>
        </w:pBdr>
        <w:rPr>
          <w:rFonts w:ascii="Arial" w:eastAsia="Arial" w:hAnsi="Arial" w:cs="Arial"/>
          <w:b/>
          <w:sz w:val="20"/>
          <w:szCs w:val="20"/>
        </w:rPr>
      </w:pPr>
    </w:p>
    <w:p w14:paraId="05DB01D8" w14:textId="77777777" w:rsidR="00A16414" w:rsidRDefault="00A16414">
      <w:pPr>
        <w:pBdr>
          <w:top w:val="nil"/>
          <w:left w:val="nil"/>
          <w:bottom w:val="nil"/>
          <w:right w:val="nil"/>
          <w:between w:val="nil"/>
        </w:pBdr>
        <w:rPr>
          <w:rFonts w:ascii="Arial" w:eastAsia="Arial" w:hAnsi="Arial" w:cs="Arial"/>
          <w:b/>
          <w:sz w:val="20"/>
          <w:szCs w:val="20"/>
        </w:rPr>
      </w:pPr>
    </w:p>
    <w:p w14:paraId="3DE273E4" w14:textId="77777777" w:rsidR="00A16414" w:rsidRDefault="00A16414">
      <w:pPr>
        <w:pBdr>
          <w:top w:val="nil"/>
          <w:left w:val="nil"/>
          <w:bottom w:val="nil"/>
          <w:right w:val="nil"/>
          <w:between w:val="nil"/>
        </w:pBdr>
        <w:rPr>
          <w:rFonts w:ascii="Arial" w:eastAsia="Arial" w:hAnsi="Arial" w:cs="Arial"/>
          <w:b/>
          <w:sz w:val="20"/>
          <w:szCs w:val="20"/>
        </w:rPr>
      </w:pPr>
    </w:p>
    <w:p w14:paraId="3384C30D" w14:textId="77777777" w:rsidR="00A16414" w:rsidRDefault="00A16414">
      <w:pPr>
        <w:pBdr>
          <w:top w:val="nil"/>
          <w:left w:val="nil"/>
          <w:bottom w:val="nil"/>
          <w:right w:val="nil"/>
          <w:between w:val="nil"/>
        </w:pBdr>
        <w:rPr>
          <w:rFonts w:ascii="Arial" w:eastAsia="Arial" w:hAnsi="Arial" w:cs="Arial"/>
          <w:b/>
          <w:sz w:val="20"/>
          <w:szCs w:val="20"/>
        </w:rPr>
      </w:pPr>
    </w:p>
    <w:p w14:paraId="073B9FAB" w14:textId="77777777" w:rsidR="00A16414" w:rsidRDefault="00A16414">
      <w:pPr>
        <w:pBdr>
          <w:top w:val="nil"/>
          <w:left w:val="nil"/>
          <w:bottom w:val="nil"/>
          <w:right w:val="nil"/>
          <w:between w:val="nil"/>
        </w:pBdr>
        <w:rPr>
          <w:rFonts w:ascii="Arial" w:eastAsia="Arial" w:hAnsi="Arial" w:cs="Arial"/>
          <w:b/>
          <w:sz w:val="20"/>
          <w:szCs w:val="20"/>
        </w:rPr>
      </w:pPr>
    </w:p>
    <w:p w14:paraId="06BCBF63" w14:textId="77777777" w:rsidR="002B1CAB" w:rsidRDefault="002B1CAB">
      <w:pPr>
        <w:pBdr>
          <w:top w:val="nil"/>
          <w:left w:val="nil"/>
          <w:bottom w:val="nil"/>
          <w:right w:val="nil"/>
          <w:between w:val="nil"/>
        </w:pBdr>
        <w:rPr>
          <w:rFonts w:ascii="Arial" w:eastAsia="Arial" w:hAnsi="Arial" w:cs="Arial"/>
          <w:b/>
          <w:sz w:val="20"/>
          <w:szCs w:val="20"/>
        </w:rPr>
      </w:pPr>
    </w:p>
    <w:p w14:paraId="41F92B35" w14:textId="77777777" w:rsidR="002B1CAB" w:rsidRDefault="002B1CAB">
      <w:pPr>
        <w:pBdr>
          <w:top w:val="nil"/>
          <w:left w:val="nil"/>
          <w:bottom w:val="nil"/>
          <w:right w:val="nil"/>
          <w:between w:val="nil"/>
        </w:pBdr>
        <w:rPr>
          <w:rFonts w:ascii="Arial" w:eastAsia="Arial" w:hAnsi="Arial" w:cs="Arial"/>
          <w:b/>
          <w:sz w:val="20"/>
          <w:szCs w:val="20"/>
        </w:rPr>
      </w:pPr>
    </w:p>
    <w:p w14:paraId="52826C64" w14:textId="77777777" w:rsidR="002B1CAB" w:rsidRDefault="002B1CAB">
      <w:pPr>
        <w:pBdr>
          <w:top w:val="nil"/>
          <w:left w:val="nil"/>
          <w:bottom w:val="nil"/>
          <w:right w:val="nil"/>
          <w:between w:val="nil"/>
        </w:pBdr>
        <w:rPr>
          <w:rFonts w:ascii="Arial" w:eastAsia="Arial" w:hAnsi="Arial" w:cs="Arial"/>
          <w:b/>
          <w:sz w:val="20"/>
          <w:szCs w:val="20"/>
        </w:rPr>
      </w:pPr>
    </w:p>
    <w:p w14:paraId="5F7E011E" w14:textId="77777777" w:rsidR="00C24F20" w:rsidRDefault="00C24F20">
      <w:pPr>
        <w:pBdr>
          <w:top w:val="nil"/>
          <w:left w:val="nil"/>
          <w:bottom w:val="nil"/>
          <w:right w:val="nil"/>
          <w:between w:val="nil"/>
        </w:pBdr>
        <w:rPr>
          <w:rFonts w:ascii="Arial" w:eastAsia="Arial" w:hAnsi="Arial" w:cs="Arial"/>
          <w:b/>
          <w:sz w:val="20"/>
          <w:szCs w:val="20"/>
        </w:rPr>
      </w:pPr>
    </w:p>
    <w:p w14:paraId="7D8BC69E" w14:textId="16A0C7A7" w:rsidR="00A16414" w:rsidRPr="00485D77" w:rsidRDefault="000B1C8C">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Figure</w:t>
      </w:r>
      <w:r w:rsidR="0049008A">
        <w:t xml:space="preserve"> </w:t>
      </w:r>
      <w:r w:rsidR="00AF1AE6" w:rsidRPr="0049008A">
        <w:rPr>
          <w:rFonts w:ascii="Times New Roman" w:eastAsia="Times New Roman" w:hAnsi="Times New Roman" w:cs="Times New Roman"/>
          <w:b/>
          <w:bCs/>
          <w:sz w:val="24"/>
          <w:szCs w:val="24"/>
        </w:rPr>
        <w:t>S</w:t>
      </w:r>
      <w:r w:rsidR="00755012">
        <w:rPr>
          <w:rFonts w:ascii="Times New Roman" w:eastAsia="Times New Roman" w:hAnsi="Times New Roman" w:cs="Times New Roman"/>
          <w:b/>
          <w:bCs/>
          <w:sz w:val="24"/>
          <w:szCs w:val="24"/>
        </w:rPr>
        <w:t>5</w:t>
      </w:r>
      <w:r w:rsidR="00AF1AE6" w:rsidRPr="0049008A">
        <w:rPr>
          <w:rFonts w:ascii="Times New Roman" w:eastAsia="Times New Roman" w:hAnsi="Times New Roman" w:cs="Times New Roman"/>
          <w:b/>
          <w:bCs/>
          <w:sz w:val="24"/>
          <w:szCs w:val="24"/>
        </w:rPr>
        <w:t>.</w:t>
      </w:r>
      <w:r w:rsidR="00AF1AE6">
        <w:rPr>
          <w:rFonts w:ascii="Times New Roman" w:eastAsia="Times New Roman" w:hAnsi="Times New Roman" w:cs="Times New Roman"/>
          <w:sz w:val="24"/>
          <w:szCs w:val="24"/>
        </w:rPr>
        <w:t xml:space="preserve"> </w:t>
      </w:r>
      <w:r w:rsidR="00A405FD">
        <w:rPr>
          <w:rFonts w:ascii="Times New Roman" w:eastAsia="Times New Roman" w:hAnsi="Times New Roman" w:cs="Times New Roman"/>
          <w:sz w:val="24"/>
          <w:szCs w:val="24"/>
        </w:rPr>
        <w:t xml:space="preserve">Current range of </w:t>
      </w:r>
      <w:r w:rsidR="00A405FD">
        <w:rPr>
          <w:rFonts w:ascii="Times New Roman" w:eastAsia="Times New Roman" w:hAnsi="Times New Roman" w:cs="Times New Roman"/>
          <w:i/>
          <w:sz w:val="24"/>
          <w:szCs w:val="24"/>
        </w:rPr>
        <w:t xml:space="preserve">Allobates olfersioides </w:t>
      </w:r>
      <w:r w:rsidR="00A405FD">
        <w:rPr>
          <w:rFonts w:ascii="Times New Roman" w:eastAsia="Times New Roman" w:hAnsi="Times New Roman" w:cs="Times New Roman"/>
          <w:iCs/>
          <w:sz w:val="24"/>
          <w:szCs w:val="24"/>
        </w:rPr>
        <w:t>according to the</w:t>
      </w:r>
      <w:r w:rsidR="00A405FD">
        <w:rPr>
          <w:rFonts w:ascii="Times New Roman" w:eastAsia="Times New Roman" w:hAnsi="Times New Roman" w:cs="Times New Roman"/>
          <w:sz w:val="24"/>
          <w:szCs w:val="24"/>
        </w:rPr>
        <w:t xml:space="preserve"> </w:t>
      </w:r>
      <w:r w:rsidR="00AF1AE6">
        <w:rPr>
          <w:rFonts w:ascii="Times New Roman" w:eastAsia="Times New Roman" w:hAnsi="Times New Roman" w:cs="Times New Roman"/>
          <w:sz w:val="24"/>
          <w:szCs w:val="24"/>
        </w:rPr>
        <w:t>IUCN</w:t>
      </w:r>
      <w:r w:rsidR="00A405FD">
        <w:rPr>
          <w:rFonts w:ascii="Times New Roman" w:eastAsia="Times New Roman" w:hAnsi="Times New Roman" w:cs="Times New Roman"/>
          <w:sz w:val="24"/>
          <w:szCs w:val="24"/>
        </w:rPr>
        <w:t>’s</w:t>
      </w:r>
      <w:r w:rsidR="00AF1AE6">
        <w:rPr>
          <w:rFonts w:ascii="Times New Roman" w:eastAsia="Times New Roman" w:hAnsi="Times New Roman" w:cs="Times New Roman"/>
          <w:sz w:val="24"/>
          <w:szCs w:val="24"/>
        </w:rPr>
        <w:t xml:space="preserve"> Red List </w:t>
      </w:r>
      <w:r w:rsidR="00A405FD">
        <w:rPr>
          <w:rFonts w:ascii="Times New Roman" w:eastAsia="Times New Roman" w:hAnsi="Times New Roman" w:cs="Times New Roman"/>
          <w:sz w:val="24"/>
          <w:szCs w:val="24"/>
        </w:rPr>
        <w:t>of Threatened Species (yellow polygon) and</w:t>
      </w:r>
      <w:r w:rsidR="00AF1AE6">
        <w:rPr>
          <w:rFonts w:ascii="Times New Roman" w:eastAsia="Times New Roman" w:hAnsi="Times New Roman" w:cs="Times New Roman"/>
          <w:sz w:val="24"/>
          <w:szCs w:val="24"/>
        </w:rPr>
        <w:t xml:space="preserve"> original Atlantic Forest distribution</w:t>
      </w:r>
      <w:r w:rsidR="00DE5750">
        <w:rPr>
          <w:rFonts w:ascii="Times New Roman" w:eastAsia="Times New Roman" w:hAnsi="Times New Roman" w:cs="Times New Roman"/>
          <w:sz w:val="24"/>
          <w:szCs w:val="24"/>
        </w:rPr>
        <w:t xml:space="preserve"> </w:t>
      </w:r>
      <w:r w:rsidR="00A405FD">
        <w:rPr>
          <w:rFonts w:ascii="Times New Roman" w:eastAsia="Times New Roman" w:hAnsi="Times New Roman" w:cs="Times New Roman"/>
          <w:sz w:val="24"/>
          <w:szCs w:val="24"/>
        </w:rPr>
        <w:t>(green polygon)</w:t>
      </w:r>
      <w:r w:rsidR="00AF1AE6">
        <w:rPr>
          <w:rFonts w:ascii="Times New Roman" w:eastAsia="Times New Roman" w:hAnsi="Times New Roman" w:cs="Times New Roman"/>
          <w:sz w:val="24"/>
          <w:szCs w:val="24"/>
        </w:rPr>
        <w:t xml:space="preserve">. </w:t>
      </w:r>
      <w:r w:rsidR="00A405FD">
        <w:rPr>
          <w:rFonts w:ascii="Times New Roman" w:eastAsia="Times New Roman" w:hAnsi="Times New Roman" w:cs="Times New Roman"/>
          <w:sz w:val="24"/>
          <w:szCs w:val="24"/>
        </w:rPr>
        <w:t>L</w:t>
      </w:r>
      <w:r w:rsidR="00AF1AE6">
        <w:rPr>
          <w:rFonts w:ascii="Times New Roman" w:eastAsia="Times New Roman" w:hAnsi="Times New Roman" w:cs="Times New Roman"/>
          <w:sz w:val="24"/>
          <w:szCs w:val="24"/>
        </w:rPr>
        <w:t>abels</w:t>
      </w:r>
      <w:r w:rsidR="00A405FD">
        <w:rPr>
          <w:rFonts w:ascii="Times New Roman" w:eastAsia="Times New Roman" w:hAnsi="Times New Roman" w:cs="Times New Roman"/>
          <w:sz w:val="24"/>
          <w:szCs w:val="24"/>
        </w:rPr>
        <w:t>: Brazilian states</w:t>
      </w:r>
      <w:r w:rsidR="00AF1AE6">
        <w:rPr>
          <w:rFonts w:ascii="Times New Roman" w:eastAsia="Times New Roman" w:hAnsi="Times New Roman" w:cs="Times New Roman"/>
          <w:sz w:val="24"/>
          <w:szCs w:val="24"/>
        </w:rPr>
        <w:t xml:space="preserve"> w</w:t>
      </w:r>
      <w:r w:rsidR="00A405FD">
        <w:rPr>
          <w:rFonts w:ascii="Times New Roman" w:eastAsia="Times New Roman" w:hAnsi="Times New Roman" w:cs="Times New Roman"/>
          <w:sz w:val="24"/>
          <w:szCs w:val="24"/>
        </w:rPr>
        <w:t xml:space="preserve">ith current or historical occurrence records of </w:t>
      </w:r>
      <w:r w:rsidR="00317FC1">
        <w:rPr>
          <w:rFonts w:ascii="Times New Roman" w:eastAsia="Times New Roman" w:hAnsi="Times New Roman" w:cs="Times New Roman"/>
          <w:i/>
          <w:iCs/>
          <w:sz w:val="24"/>
          <w:szCs w:val="24"/>
        </w:rPr>
        <w:t xml:space="preserve">A. </w:t>
      </w:r>
      <w:r w:rsidR="00317FC1" w:rsidRPr="00317FC1">
        <w:rPr>
          <w:rFonts w:ascii="Times New Roman" w:eastAsia="Times New Roman" w:hAnsi="Times New Roman" w:cs="Times New Roman"/>
          <w:sz w:val="24"/>
          <w:szCs w:val="24"/>
        </w:rPr>
        <w:t>olfersioides</w:t>
      </w:r>
      <w:r w:rsidR="00317FC1">
        <w:rPr>
          <w:rFonts w:ascii="Times New Roman" w:eastAsia="Times New Roman" w:hAnsi="Times New Roman" w:cs="Times New Roman"/>
          <w:sz w:val="24"/>
          <w:szCs w:val="24"/>
        </w:rPr>
        <w:t xml:space="preserve">. </w:t>
      </w:r>
      <w:commentRangeStart w:id="60"/>
      <w:r w:rsidR="0049008A" w:rsidRPr="00317FC1">
        <w:rPr>
          <w:rFonts w:ascii="Times New Roman" w:eastAsia="Times New Roman" w:hAnsi="Times New Roman" w:cs="Times New Roman"/>
          <w:color w:val="000000"/>
          <w:sz w:val="24"/>
          <w:szCs w:val="24"/>
        </w:rPr>
        <w:t>Blue</w:t>
      </w:r>
      <w:r w:rsidR="0049008A">
        <w:rPr>
          <w:rFonts w:ascii="Times New Roman" w:eastAsia="Times New Roman" w:hAnsi="Times New Roman" w:cs="Times New Roman"/>
          <w:color w:val="000000"/>
          <w:sz w:val="24"/>
          <w:szCs w:val="24"/>
        </w:rPr>
        <w:t xml:space="preserve"> polygon: </w:t>
      </w:r>
      <w:r w:rsidR="00485D77">
        <w:rPr>
          <w:rFonts w:ascii="Times New Roman" w:eastAsia="Times New Roman" w:hAnsi="Times New Roman" w:cs="Times New Roman"/>
          <w:color w:val="000000"/>
          <w:sz w:val="24"/>
          <w:szCs w:val="24"/>
        </w:rPr>
        <w:t xml:space="preserve">possibly extinct </w:t>
      </w:r>
      <w:r w:rsidR="00485D77">
        <w:rPr>
          <w:rFonts w:ascii="Times New Roman" w:eastAsia="Times New Roman" w:hAnsi="Times New Roman" w:cs="Times New Roman"/>
          <w:i/>
          <w:iCs/>
          <w:color w:val="000000"/>
          <w:sz w:val="24"/>
          <w:szCs w:val="24"/>
        </w:rPr>
        <w:t xml:space="preserve">A. olfersioides </w:t>
      </w:r>
      <w:r w:rsidR="00A405FD">
        <w:rPr>
          <w:rFonts w:ascii="Times New Roman" w:eastAsia="Times New Roman" w:hAnsi="Times New Roman" w:cs="Times New Roman"/>
          <w:color w:val="000000"/>
          <w:sz w:val="24"/>
          <w:szCs w:val="24"/>
        </w:rPr>
        <w:t xml:space="preserve">populations, </w:t>
      </w:r>
      <w:r w:rsidR="009A4466">
        <w:rPr>
          <w:rFonts w:ascii="Times New Roman" w:eastAsia="Times New Roman" w:hAnsi="Times New Roman" w:cs="Times New Roman"/>
          <w:color w:val="000000"/>
          <w:sz w:val="24"/>
          <w:szCs w:val="24"/>
        </w:rPr>
        <w:t>from</w:t>
      </w:r>
      <w:r w:rsidR="00A405FD">
        <w:rPr>
          <w:rFonts w:ascii="Times New Roman" w:eastAsia="Times New Roman" w:hAnsi="Times New Roman" w:cs="Times New Roman"/>
          <w:color w:val="000000"/>
          <w:sz w:val="24"/>
          <w:szCs w:val="24"/>
        </w:rPr>
        <w:t xml:space="preserve"> </w:t>
      </w:r>
      <w:r w:rsidR="00317FC1">
        <w:rPr>
          <w:rFonts w:ascii="Times New Roman" w:eastAsia="Times New Roman" w:hAnsi="Times New Roman" w:cs="Times New Roman"/>
          <w:color w:val="000000"/>
          <w:sz w:val="24"/>
          <w:szCs w:val="24"/>
        </w:rPr>
        <w:t>IUCN</w:t>
      </w:r>
      <w:r w:rsidR="009A4466">
        <w:rPr>
          <w:rFonts w:ascii="Times New Roman" w:eastAsia="Times New Roman" w:hAnsi="Times New Roman" w:cs="Times New Roman"/>
          <w:color w:val="000000"/>
          <w:sz w:val="24"/>
          <w:szCs w:val="24"/>
        </w:rPr>
        <w:t>’s Red List of Threatened Species</w:t>
      </w:r>
      <w:r w:rsidR="00485D77">
        <w:rPr>
          <w:rFonts w:ascii="Times New Roman" w:eastAsia="Times New Roman" w:hAnsi="Times New Roman" w:cs="Times New Roman"/>
          <w:color w:val="000000"/>
          <w:sz w:val="24"/>
          <w:szCs w:val="24"/>
        </w:rPr>
        <w:t xml:space="preserve">. </w:t>
      </w:r>
      <w:commentRangeEnd w:id="60"/>
      <w:r w:rsidR="00A405FD">
        <w:rPr>
          <w:rStyle w:val="Refdecomentrio"/>
        </w:rPr>
        <w:commentReference w:id="60"/>
      </w:r>
    </w:p>
    <w:p w14:paraId="764FA2DE" w14:textId="77777777" w:rsidR="00A16414" w:rsidRDefault="00AF1AE6" w:rsidP="00FA19C4">
      <w:pPr>
        <w:spacing w:line="233" w:lineRule="auto"/>
        <w:jc w:val="center"/>
      </w:pPr>
      <w:r>
        <w:rPr>
          <w:noProof/>
        </w:rPr>
        <w:drawing>
          <wp:inline distT="114300" distB="114300" distL="114300" distR="114300" wp14:anchorId="4C3B18E0" wp14:editId="4F63C10F">
            <wp:extent cx="5753100" cy="6576060"/>
            <wp:effectExtent l="0" t="0" r="0" b="0"/>
            <wp:docPr id="143542667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34"/>
                    <a:srcRect l="12779" r="12831"/>
                    <a:stretch/>
                  </pic:blipFill>
                  <pic:spPr bwMode="auto">
                    <a:xfrm>
                      <a:off x="0" y="0"/>
                      <a:ext cx="5754156" cy="6577267"/>
                    </a:xfrm>
                    <a:prstGeom prst="rect">
                      <a:avLst/>
                    </a:prstGeom>
                    <a:ln>
                      <a:noFill/>
                    </a:ln>
                    <a:extLst>
                      <a:ext uri="{53640926-AAD7-44D8-BBD7-CCE9431645EC}">
                        <a14:shadowObscured xmlns:a14="http://schemas.microsoft.com/office/drawing/2010/main"/>
                      </a:ext>
                    </a:extLst>
                  </pic:spPr>
                </pic:pic>
              </a:graphicData>
            </a:graphic>
          </wp:inline>
        </w:drawing>
      </w:r>
    </w:p>
    <w:p w14:paraId="68280812" w14:textId="77777777" w:rsidR="00A16414" w:rsidRDefault="00A16414">
      <w:pPr>
        <w:spacing w:line="233" w:lineRule="auto"/>
      </w:pPr>
    </w:p>
    <w:p w14:paraId="62CA8A41" w14:textId="77777777" w:rsidR="00A16414" w:rsidRDefault="00A16414">
      <w:pPr>
        <w:spacing w:line="233" w:lineRule="auto"/>
      </w:pPr>
    </w:p>
    <w:p w14:paraId="0F26D926" w14:textId="77777777" w:rsidR="00A16414" w:rsidRDefault="00A16414">
      <w:pPr>
        <w:spacing w:line="233" w:lineRule="auto"/>
      </w:pPr>
    </w:p>
    <w:p w14:paraId="6065521B" w14:textId="77777777" w:rsidR="00A16414" w:rsidRDefault="00A16414">
      <w:pPr>
        <w:spacing w:line="233" w:lineRule="auto"/>
      </w:pPr>
    </w:p>
    <w:p w14:paraId="2A0BC4B4" w14:textId="77777777" w:rsidR="00A16414" w:rsidRDefault="00A16414">
      <w:pPr>
        <w:spacing w:line="233" w:lineRule="auto"/>
      </w:pPr>
    </w:p>
    <w:p w14:paraId="208600A3" w14:textId="77777777" w:rsidR="00A16414" w:rsidRDefault="00A16414">
      <w:pPr>
        <w:spacing w:line="233" w:lineRule="auto"/>
      </w:pPr>
    </w:p>
    <w:p w14:paraId="4FD33F7C" w14:textId="77777777" w:rsidR="00A16414" w:rsidRDefault="00A16414">
      <w:pPr>
        <w:spacing w:line="233" w:lineRule="auto"/>
      </w:pPr>
    </w:p>
    <w:p w14:paraId="763762D1" w14:textId="77777777" w:rsidR="00A16414" w:rsidRDefault="00A16414">
      <w:pPr>
        <w:spacing w:line="233" w:lineRule="auto"/>
      </w:pPr>
    </w:p>
    <w:p w14:paraId="45D6E5E9" w14:textId="77777777" w:rsidR="00A16414" w:rsidRDefault="00A16414">
      <w:pPr>
        <w:spacing w:line="233" w:lineRule="auto"/>
      </w:pPr>
    </w:p>
    <w:p w14:paraId="603EEA64" w14:textId="77777777" w:rsidR="00A16414" w:rsidRDefault="00A16414">
      <w:pPr>
        <w:spacing w:line="233" w:lineRule="auto"/>
      </w:pPr>
    </w:p>
    <w:p w14:paraId="68B2FADB" w14:textId="77777777" w:rsidR="00A16414" w:rsidRDefault="00A16414">
      <w:pPr>
        <w:spacing w:line="233" w:lineRule="auto"/>
      </w:pPr>
    </w:p>
    <w:p w14:paraId="354E9F6B" w14:textId="77777777" w:rsidR="00A16414" w:rsidRDefault="00A16414">
      <w:pPr>
        <w:spacing w:line="233" w:lineRule="auto"/>
      </w:pPr>
    </w:p>
    <w:p w14:paraId="24468904" w14:textId="77777777" w:rsidR="00A16414" w:rsidRDefault="00A16414">
      <w:pPr>
        <w:spacing w:line="233" w:lineRule="auto"/>
      </w:pPr>
    </w:p>
    <w:p w14:paraId="41031A52" w14:textId="77777777" w:rsidR="00A16414" w:rsidRDefault="00A16414">
      <w:pPr>
        <w:spacing w:line="233" w:lineRule="auto"/>
        <w:rPr>
          <w:ins w:id="61" w:author="Pedro Simoes" w:date="2024-06-04T10:47:00Z" w16du:dateUtc="2024-06-04T13:47:00Z"/>
        </w:rPr>
      </w:pPr>
    </w:p>
    <w:p w14:paraId="090A88BB" w14:textId="77777777" w:rsidR="00C24F20" w:rsidRDefault="00C24F20">
      <w:pPr>
        <w:spacing w:line="233" w:lineRule="auto"/>
      </w:pPr>
    </w:p>
    <w:p w14:paraId="2A48DA65" w14:textId="7F7592FB" w:rsidR="00A16414" w:rsidRDefault="00755012">
      <w:pPr>
        <w:spacing w:line="233" w:lineRule="auto"/>
      </w:pPr>
      <w:r w:rsidRPr="00A405FD">
        <w:rPr>
          <w:rFonts w:ascii="Times New Roman" w:hAnsi="Times New Roman" w:cs="Times New Roman"/>
          <w:b/>
          <w:bCs/>
          <w:sz w:val="24"/>
          <w:szCs w:val="24"/>
          <w:rPrChange w:id="62" w:author="Pedro Simoes" w:date="2024-06-04T10:48:00Z" w16du:dateUtc="2024-06-04T13:48:00Z">
            <w:rPr>
              <w:b/>
              <w:bCs/>
            </w:rPr>
          </w:rPrChange>
        </w:rPr>
        <w:lastRenderedPageBreak/>
        <w:t>Figure S6</w:t>
      </w:r>
      <w:r w:rsidR="00AF1AE6" w:rsidRPr="00A405FD">
        <w:rPr>
          <w:rFonts w:ascii="Times New Roman" w:hAnsi="Times New Roman" w:cs="Times New Roman"/>
          <w:b/>
          <w:bCs/>
          <w:sz w:val="24"/>
          <w:szCs w:val="24"/>
          <w:rPrChange w:id="63" w:author="Pedro Simoes" w:date="2024-06-04T10:48:00Z" w16du:dateUtc="2024-06-04T13:48:00Z">
            <w:rPr>
              <w:b/>
              <w:bCs/>
            </w:rPr>
          </w:rPrChange>
        </w:rPr>
        <w:t>.</w:t>
      </w:r>
      <w:r w:rsidR="00AF1AE6">
        <w:t xml:space="preserve"> </w:t>
      </w:r>
      <w:r w:rsidR="00AF1AE6" w:rsidRPr="00A405FD">
        <w:rPr>
          <w:rFonts w:ascii="Times New Roman" w:hAnsi="Times New Roman" w:cs="Times New Roman"/>
          <w:sz w:val="24"/>
          <w:szCs w:val="24"/>
          <w:rPrChange w:id="64" w:author="Pedro Simoes" w:date="2024-06-04T10:47:00Z" w16du:dateUtc="2024-06-04T13:47:00Z">
            <w:rPr/>
          </w:rPrChange>
        </w:rPr>
        <w:t>Spatial distribution of Enhanced Vegetation Index (EV</w:t>
      </w:r>
      <w:r w:rsidR="00A405FD">
        <w:rPr>
          <w:rFonts w:ascii="Times New Roman" w:hAnsi="Times New Roman" w:cs="Times New Roman"/>
          <w:sz w:val="24"/>
          <w:szCs w:val="24"/>
        </w:rPr>
        <w:t>I</w:t>
      </w:r>
      <w:r w:rsidR="00AF1AE6" w:rsidRPr="00A405FD">
        <w:rPr>
          <w:rFonts w:ascii="Times New Roman" w:hAnsi="Times New Roman" w:cs="Times New Roman"/>
          <w:sz w:val="24"/>
          <w:szCs w:val="24"/>
          <w:rPrChange w:id="65" w:author="Pedro Simoes" w:date="2024-06-04T10:47:00Z" w16du:dateUtc="2024-06-04T13:47:00Z">
            <w:rPr/>
          </w:rPrChange>
        </w:rPr>
        <w:t xml:space="preserve">) along </w:t>
      </w:r>
      <w:r w:rsidR="00A405FD">
        <w:rPr>
          <w:rFonts w:ascii="Times New Roman" w:hAnsi="Times New Roman" w:cs="Times New Roman"/>
          <w:sz w:val="24"/>
          <w:szCs w:val="24"/>
        </w:rPr>
        <w:t>the B</w:t>
      </w:r>
      <w:r w:rsidR="00AF1AE6" w:rsidRPr="00A405FD">
        <w:rPr>
          <w:rFonts w:ascii="Times New Roman" w:hAnsi="Times New Roman" w:cs="Times New Roman"/>
          <w:sz w:val="24"/>
          <w:szCs w:val="24"/>
          <w:rPrChange w:id="66" w:author="Pedro Simoes" w:date="2024-06-04T10:47:00Z" w16du:dateUtc="2024-06-04T13:47:00Z">
            <w:rPr/>
          </w:rPrChange>
        </w:rPr>
        <w:t xml:space="preserve">razilian </w:t>
      </w:r>
      <w:r w:rsidR="00A405FD">
        <w:rPr>
          <w:rFonts w:ascii="Times New Roman" w:hAnsi="Times New Roman" w:cs="Times New Roman"/>
          <w:sz w:val="24"/>
          <w:szCs w:val="24"/>
        </w:rPr>
        <w:t>N</w:t>
      </w:r>
      <w:r w:rsidR="00AF1AE6" w:rsidRPr="00A405FD">
        <w:rPr>
          <w:rFonts w:ascii="Times New Roman" w:hAnsi="Times New Roman" w:cs="Times New Roman"/>
          <w:sz w:val="24"/>
          <w:szCs w:val="24"/>
          <w:rPrChange w:id="67" w:author="Pedro Simoes" w:date="2024-06-04T10:47:00Z" w16du:dateUtc="2024-06-04T13:47:00Z">
            <w:rPr/>
          </w:rPrChange>
        </w:rPr>
        <w:t xml:space="preserve">ortheastern </w:t>
      </w:r>
      <w:r w:rsidR="00A405FD">
        <w:rPr>
          <w:rFonts w:ascii="Times New Roman" w:hAnsi="Times New Roman" w:cs="Times New Roman"/>
          <w:sz w:val="24"/>
          <w:szCs w:val="24"/>
        </w:rPr>
        <w:t>R</w:t>
      </w:r>
      <w:r w:rsidR="00AF1AE6" w:rsidRPr="00A405FD">
        <w:rPr>
          <w:rFonts w:ascii="Times New Roman" w:hAnsi="Times New Roman" w:cs="Times New Roman"/>
          <w:sz w:val="24"/>
          <w:szCs w:val="24"/>
          <w:rPrChange w:id="68" w:author="Pedro Simoes" w:date="2024-06-04T10:47:00Z" w16du:dateUtc="2024-06-04T13:47:00Z">
            <w:rPr/>
          </w:rPrChange>
        </w:rPr>
        <w:t>egion.</w:t>
      </w:r>
      <w:r w:rsidR="00BC044A" w:rsidRPr="00A405FD">
        <w:rPr>
          <w:rFonts w:ascii="Times New Roman" w:hAnsi="Times New Roman" w:cs="Times New Roman"/>
          <w:sz w:val="24"/>
          <w:szCs w:val="24"/>
          <w:rPrChange w:id="69" w:author="Pedro Simoes" w:date="2024-06-04T10:47:00Z" w16du:dateUtc="2024-06-04T13:47:00Z">
            <w:rPr/>
          </w:rPrChange>
        </w:rPr>
        <w:t xml:space="preserve"> </w:t>
      </w:r>
      <w:r w:rsidR="00BC044A" w:rsidRPr="00A405FD">
        <w:rPr>
          <w:rFonts w:ascii="Times New Roman" w:eastAsia="Times New Roman" w:hAnsi="Times New Roman" w:cs="Times New Roman"/>
          <w:color w:val="000000"/>
          <w:sz w:val="24"/>
          <w:szCs w:val="24"/>
        </w:rPr>
        <w:t xml:space="preserve">Dark/purple areas: areas of low EVI. Light/yellow areas: areas of high EVI. Orange polygon: original distribution of the Atlantic Forest vegetation on </w:t>
      </w:r>
      <w:r w:rsidR="00A405FD">
        <w:rPr>
          <w:rFonts w:ascii="Times New Roman" w:eastAsia="Times New Roman" w:hAnsi="Times New Roman" w:cs="Times New Roman"/>
          <w:color w:val="000000"/>
          <w:sz w:val="24"/>
          <w:szCs w:val="24"/>
        </w:rPr>
        <w:t xml:space="preserve">the </w:t>
      </w:r>
      <w:r w:rsidR="00BC044A" w:rsidRPr="00A405FD">
        <w:rPr>
          <w:rFonts w:ascii="Times New Roman" w:eastAsia="Times New Roman" w:hAnsi="Times New Roman" w:cs="Times New Roman"/>
          <w:color w:val="000000"/>
          <w:sz w:val="24"/>
          <w:szCs w:val="24"/>
        </w:rPr>
        <w:t>Brazilian Northeast.</w:t>
      </w:r>
    </w:p>
    <w:p w14:paraId="47EF1B46" w14:textId="77777777" w:rsidR="00A16414" w:rsidRDefault="00A16414">
      <w:pPr>
        <w:spacing w:line="233" w:lineRule="auto"/>
      </w:pPr>
    </w:p>
    <w:p w14:paraId="3AF62A51" w14:textId="08F1A24C" w:rsidR="00A16414" w:rsidRDefault="006B5292">
      <w:pPr>
        <w:pBdr>
          <w:top w:val="nil"/>
          <w:left w:val="nil"/>
          <w:bottom w:val="nil"/>
          <w:right w:val="nil"/>
          <w:between w:val="nil"/>
        </w:pBdr>
        <w:spacing w:before="9"/>
        <w:jc w:val="center"/>
        <w:rPr>
          <w:rFonts w:ascii="Arial" w:eastAsia="Arial" w:hAnsi="Arial" w:cs="Arial"/>
          <w:b/>
          <w:color w:val="000000"/>
          <w:sz w:val="21"/>
          <w:szCs w:val="21"/>
        </w:rPr>
        <w:sectPr w:rsidR="00A16414" w:rsidSect="005C5F0E">
          <w:pgSz w:w="11910" w:h="16840"/>
          <w:pgMar w:top="940" w:right="920" w:bottom="280" w:left="1500" w:header="713" w:footer="0" w:gutter="0"/>
          <w:lnNumType w:countBy="1" w:restart="continuous"/>
          <w:cols w:space="720"/>
        </w:sectPr>
      </w:pPr>
      <w:r>
        <w:rPr>
          <w:rFonts w:ascii="Arial" w:eastAsia="Arial" w:hAnsi="Arial" w:cs="Arial"/>
          <w:b/>
          <w:noProof/>
          <w:color w:val="000000"/>
          <w:sz w:val="21"/>
          <w:szCs w:val="21"/>
        </w:rPr>
        <w:drawing>
          <wp:inline distT="0" distB="0" distL="0" distR="0" wp14:anchorId="38EBE10D" wp14:editId="0A42F874">
            <wp:extent cx="6080760" cy="6350588"/>
            <wp:effectExtent l="0" t="0" r="0" b="0"/>
            <wp:docPr id="1384349901" name="Imagem 1"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49901" name="Imagem 1" descr="Mapa&#10;&#10;Descrição gerada automaticamente"/>
                    <pic:cNvPicPr/>
                  </pic:nvPicPr>
                  <pic:blipFill rotWithShape="1">
                    <a:blip r:embed="rId35" cstate="print">
                      <a:extLst>
                        <a:ext uri="{28A0092B-C50C-407E-A947-70E740481C1C}">
                          <a14:useLocalDpi xmlns:a14="http://schemas.microsoft.com/office/drawing/2010/main" val="0"/>
                        </a:ext>
                      </a:extLst>
                    </a:blip>
                    <a:srcRect l="10116" r="10095"/>
                    <a:stretch/>
                  </pic:blipFill>
                  <pic:spPr bwMode="auto">
                    <a:xfrm>
                      <a:off x="0" y="0"/>
                      <a:ext cx="6093017" cy="6363389"/>
                    </a:xfrm>
                    <a:prstGeom prst="rect">
                      <a:avLst/>
                    </a:prstGeom>
                    <a:ln>
                      <a:noFill/>
                    </a:ln>
                    <a:extLst>
                      <a:ext uri="{53640926-AAD7-44D8-BBD7-CCE9431645EC}">
                        <a14:shadowObscured xmlns:a14="http://schemas.microsoft.com/office/drawing/2010/main"/>
                      </a:ext>
                    </a:extLst>
                  </pic:spPr>
                </pic:pic>
              </a:graphicData>
            </a:graphic>
          </wp:inline>
        </w:drawing>
      </w:r>
    </w:p>
    <w:p w14:paraId="10C22FC2" w14:textId="329DE377" w:rsidR="00A16414" w:rsidRPr="00A405FD" w:rsidRDefault="00755012" w:rsidP="00B6483E">
      <w:pPr>
        <w:spacing w:line="233" w:lineRule="auto"/>
        <w:rPr>
          <w:rFonts w:ascii="Times New Roman" w:hAnsi="Times New Roman" w:cs="Times New Roman"/>
          <w:sz w:val="24"/>
          <w:szCs w:val="24"/>
          <w:rPrChange w:id="70" w:author="Pedro Simoes" w:date="2024-06-04T10:48:00Z" w16du:dateUtc="2024-06-04T13:48:00Z">
            <w:rPr/>
          </w:rPrChange>
        </w:rPr>
      </w:pPr>
      <w:r w:rsidRPr="00A405FD">
        <w:rPr>
          <w:rFonts w:ascii="Times New Roman" w:hAnsi="Times New Roman" w:cs="Times New Roman"/>
          <w:b/>
          <w:bCs/>
          <w:sz w:val="24"/>
          <w:szCs w:val="24"/>
          <w:rPrChange w:id="71" w:author="Pedro Simoes" w:date="2024-06-04T10:48:00Z" w16du:dateUtc="2024-06-04T13:48:00Z">
            <w:rPr>
              <w:b/>
              <w:bCs/>
            </w:rPr>
          </w:rPrChange>
        </w:rPr>
        <w:lastRenderedPageBreak/>
        <w:t>Figure</w:t>
      </w:r>
      <w:r w:rsidR="00B6483E" w:rsidRPr="00A405FD">
        <w:rPr>
          <w:rFonts w:ascii="Times New Roman" w:hAnsi="Times New Roman" w:cs="Times New Roman"/>
          <w:b/>
          <w:bCs/>
          <w:sz w:val="24"/>
          <w:szCs w:val="24"/>
          <w:rPrChange w:id="72" w:author="Pedro Simoes" w:date="2024-06-04T10:48:00Z" w16du:dateUtc="2024-06-04T13:48:00Z">
            <w:rPr>
              <w:b/>
              <w:bCs/>
            </w:rPr>
          </w:rPrChange>
        </w:rPr>
        <w:t xml:space="preserve"> </w:t>
      </w:r>
      <w:r w:rsidR="00AF1AE6" w:rsidRPr="00A405FD">
        <w:rPr>
          <w:rFonts w:ascii="Times New Roman" w:hAnsi="Times New Roman" w:cs="Times New Roman"/>
          <w:b/>
          <w:bCs/>
          <w:sz w:val="24"/>
          <w:szCs w:val="24"/>
          <w:rPrChange w:id="73" w:author="Pedro Simoes" w:date="2024-06-04T10:48:00Z" w16du:dateUtc="2024-06-04T13:48:00Z">
            <w:rPr>
              <w:b/>
              <w:bCs/>
            </w:rPr>
          </w:rPrChange>
        </w:rPr>
        <w:t>S</w:t>
      </w:r>
      <w:r w:rsidRPr="00A405FD">
        <w:rPr>
          <w:rFonts w:ascii="Times New Roman" w:hAnsi="Times New Roman" w:cs="Times New Roman"/>
          <w:b/>
          <w:bCs/>
          <w:sz w:val="24"/>
          <w:szCs w:val="24"/>
          <w:rPrChange w:id="74" w:author="Pedro Simoes" w:date="2024-06-04T10:48:00Z" w16du:dateUtc="2024-06-04T13:48:00Z">
            <w:rPr>
              <w:b/>
              <w:bCs/>
            </w:rPr>
          </w:rPrChange>
        </w:rPr>
        <w:t>7</w:t>
      </w:r>
      <w:r w:rsidR="00AF1AE6" w:rsidRPr="00A405FD">
        <w:rPr>
          <w:rFonts w:ascii="Times New Roman" w:hAnsi="Times New Roman" w:cs="Times New Roman"/>
          <w:b/>
          <w:bCs/>
          <w:sz w:val="24"/>
          <w:szCs w:val="24"/>
          <w:rPrChange w:id="75" w:author="Pedro Simoes" w:date="2024-06-04T10:48:00Z" w16du:dateUtc="2024-06-04T13:48:00Z">
            <w:rPr>
              <w:b/>
              <w:bCs/>
            </w:rPr>
          </w:rPrChange>
        </w:rPr>
        <w:t>.</w:t>
      </w:r>
      <w:r w:rsidR="00AF1AE6" w:rsidRPr="00A405FD">
        <w:rPr>
          <w:rFonts w:ascii="Times New Roman" w:eastAsia="Times New Roman" w:hAnsi="Times New Roman" w:cs="Times New Roman"/>
          <w:sz w:val="24"/>
          <w:szCs w:val="24"/>
        </w:rPr>
        <w:t xml:space="preserve"> </w:t>
      </w:r>
      <w:r w:rsidR="00A405FD" w:rsidRPr="00A405FD">
        <w:rPr>
          <w:rFonts w:ascii="Times New Roman" w:hAnsi="Times New Roman" w:cs="Times New Roman"/>
          <w:sz w:val="24"/>
          <w:szCs w:val="24"/>
          <w:rPrChange w:id="76" w:author="Pedro Simoes" w:date="2024-06-04T10:48:00Z" w16du:dateUtc="2024-06-04T13:48:00Z">
            <w:rPr/>
          </w:rPrChange>
        </w:rPr>
        <w:t>T</w:t>
      </w:r>
      <w:r w:rsidR="00AF1AE6" w:rsidRPr="00A405FD">
        <w:rPr>
          <w:rFonts w:ascii="Times New Roman" w:hAnsi="Times New Roman" w:cs="Times New Roman"/>
          <w:sz w:val="24"/>
          <w:szCs w:val="24"/>
          <w:rPrChange w:id="77" w:author="Pedro Simoes" w:date="2024-06-04T10:48:00Z" w16du:dateUtc="2024-06-04T13:48:00Z">
            <w:rPr/>
          </w:rPrChange>
        </w:rPr>
        <w:t>errain slope va</w:t>
      </w:r>
      <w:r w:rsidR="00A405FD" w:rsidRPr="00A405FD">
        <w:rPr>
          <w:rFonts w:ascii="Times New Roman" w:hAnsi="Times New Roman" w:cs="Times New Roman"/>
          <w:sz w:val="24"/>
          <w:szCs w:val="24"/>
          <w:rPrChange w:id="78" w:author="Pedro Simoes" w:date="2024-06-04T10:48:00Z" w16du:dateUtc="2024-06-04T13:48:00Z">
            <w:rPr/>
          </w:rPrChange>
        </w:rPr>
        <w:t>riation</w:t>
      </w:r>
      <w:r w:rsidR="00AF1AE6" w:rsidRPr="00A405FD">
        <w:rPr>
          <w:rFonts w:ascii="Times New Roman" w:hAnsi="Times New Roman" w:cs="Times New Roman"/>
          <w:sz w:val="24"/>
          <w:szCs w:val="24"/>
          <w:rPrChange w:id="79" w:author="Pedro Simoes" w:date="2024-06-04T10:48:00Z" w16du:dateUtc="2024-06-04T13:48:00Z">
            <w:rPr/>
          </w:rPrChange>
        </w:rPr>
        <w:t xml:space="preserve"> along </w:t>
      </w:r>
      <w:r w:rsidR="00A405FD">
        <w:rPr>
          <w:rFonts w:ascii="Times New Roman" w:hAnsi="Times New Roman" w:cs="Times New Roman"/>
          <w:sz w:val="24"/>
          <w:szCs w:val="24"/>
        </w:rPr>
        <w:t>the B</w:t>
      </w:r>
      <w:r w:rsidR="00AF1AE6" w:rsidRPr="00A405FD">
        <w:rPr>
          <w:rFonts w:ascii="Times New Roman" w:hAnsi="Times New Roman" w:cs="Times New Roman"/>
          <w:sz w:val="24"/>
          <w:szCs w:val="24"/>
          <w:rPrChange w:id="80" w:author="Pedro Simoes" w:date="2024-06-04T10:48:00Z" w16du:dateUtc="2024-06-04T13:48:00Z">
            <w:rPr/>
          </w:rPrChange>
        </w:rPr>
        <w:t xml:space="preserve">razilian </w:t>
      </w:r>
      <w:r w:rsidR="00A405FD">
        <w:rPr>
          <w:rFonts w:ascii="Times New Roman" w:hAnsi="Times New Roman" w:cs="Times New Roman"/>
          <w:sz w:val="24"/>
          <w:szCs w:val="24"/>
        </w:rPr>
        <w:t>N</w:t>
      </w:r>
      <w:r w:rsidR="00AF1AE6" w:rsidRPr="00A405FD">
        <w:rPr>
          <w:rFonts w:ascii="Times New Roman" w:hAnsi="Times New Roman" w:cs="Times New Roman"/>
          <w:sz w:val="24"/>
          <w:szCs w:val="24"/>
          <w:rPrChange w:id="81" w:author="Pedro Simoes" w:date="2024-06-04T10:48:00Z" w16du:dateUtc="2024-06-04T13:48:00Z">
            <w:rPr/>
          </w:rPrChange>
        </w:rPr>
        <w:t>ortheast.</w:t>
      </w:r>
      <w:r w:rsidR="00B6483E" w:rsidRPr="00A405FD">
        <w:rPr>
          <w:rFonts w:ascii="Times New Roman" w:hAnsi="Times New Roman" w:cs="Times New Roman"/>
          <w:sz w:val="24"/>
          <w:szCs w:val="24"/>
          <w:rPrChange w:id="82" w:author="Pedro Simoes" w:date="2024-06-04T10:48:00Z" w16du:dateUtc="2024-06-04T13:48:00Z">
            <w:rPr/>
          </w:rPrChange>
        </w:rPr>
        <w:t xml:space="preserve"> </w:t>
      </w:r>
      <w:r w:rsidR="00B6483E" w:rsidRPr="00A405FD">
        <w:rPr>
          <w:rFonts w:ascii="Times New Roman" w:eastAsia="Times New Roman" w:hAnsi="Times New Roman" w:cs="Times New Roman"/>
          <w:color w:val="000000"/>
          <w:sz w:val="24"/>
          <w:szCs w:val="24"/>
        </w:rPr>
        <w:t>Dark/purple areas: areas of low terrain slope. Light/yellow areas: areas of high terrain slope. Orange polygon: original distribution of the Atlantic Forest vegetation on Brazilian Northeastern Region.</w:t>
      </w:r>
    </w:p>
    <w:p w14:paraId="04AEE026" w14:textId="77777777" w:rsidR="00A16414" w:rsidRDefault="00A16414">
      <w:pPr>
        <w:pBdr>
          <w:top w:val="nil"/>
          <w:left w:val="nil"/>
          <w:bottom w:val="nil"/>
          <w:right w:val="nil"/>
          <w:between w:val="nil"/>
        </w:pBdr>
        <w:spacing w:before="1"/>
        <w:rPr>
          <w:rFonts w:ascii="Arial" w:eastAsia="Arial" w:hAnsi="Arial" w:cs="Arial"/>
          <w:b/>
          <w:color w:val="000000"/>
          <w:sz w:val="29"/>
          <w:szCs w:val="29"/>
        </w:rPr>
      </w:pPr>
    </w:p>
    <w:p w14:paraId="43D9CDE6" w14:textId="58661521" w:rsidR="00A16414" w:rsidRDefault="006B5292">
      <w:pPr>
        <w:pBdr>
          <w:top w:val="nil"/>
          <w:left w:val="nil"/>
          <w:bottom w:val="nil"/>
          <w:right w:val="nil"/>
          <w:between w:val="nil"/>
        </w:pBdr>
        <w:ind w:left="429"/>
        <w:jc w:val="center"/>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5F457152" wp14:editId="1B183200">
            <wp:extent cx="5764027" cy="6019800"/>
            <wp:effectExtent l="0" t="0" r="0" b="0"/>
            <wp:docPr id="1156772940"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72940" name="Imagem 2" descr="Mapa&#10;&#10;Descrição gerada automaticamente"/>
                    <pic:cNvPicPr/>
                  </pic:nvPicPr>
                  <pic:blipFill rotWithShape="1">
                    <a:blip r:embed="rId36" cstate="print">
                      <a:extLst>
                        <a:ext uri="{28A0092B-C50C-407E-A947-70E740481C1C}">
                          <a14:useLocalDpi xmlns:a14="http://schemas.microsoft.com/office/drawing/2010/main" val="0"/>
                        </a:ext>
                      </a:extLst>
                    </a:blip>
                    <a:srcRect l="10243" r="9968"/>
                    <a:stretch/>
                  </pic:blipFill>
                  <pic:spPr bwMode="auto">
                    <a:xfrm>
                      <a:off x="0" y="0"/>
                      <a:ext cx="5768913" cy="6024903"/>
                    </a:xfrm>
                    <a:prstGeom prst="rect">
                      <a:avLst/>
                    </a:prstGeom>
                    <a:ln>
                      <a:noFill/>
                    </a:ln>
                    <a:extLst>
                      <a:ext uri="{53640926-AAD7-44D8-BBD7-CCE9431645EC}">
                        <a14:shadowObscured xmlns:a14="http://schemas.microsoft.com/office/drawing/2010/main"/>
                      </a:ext>
                    </a:extLst>
                  </pic:spPr>
                </pic:pic>
              </a:graphicData>
            </a:graphic>
          </wp:inline>
        </w:drawing>
      </w:r>
    </w:p>
    <w:p w14:paraId="15BCBDF5" w14:textId="77777777" w:rsidR="00A16414" w:rsidRDefault="00A16414"/>
    <w:p w14:paraId="04D02BD6" w14:textId="77777777" w:rsidR="00A16414" w:rsidRDefault="00A16414"/>
    <w:p w14:paraId="412E5D53" w14:textId="77777777" w:rsidR="00A16414" w:rsidRDefault="00A16414">
      <w:pPr>
        <w:spacing w:line="233" w:lineRule="auto"/>
      </w:pPr>
    </w:p>
    <w:p w14:paraId="2ABF15EA" w14:textId="77777777" w:rsidR="00A16414" w:rsidRDefault="00A16414"/>
    <w:p w14:paraId="7FB886E6" w14:textId="77777777" w:rsidR="00A16414" w:rsidRDefault="00A16414"/>
    <w:p w14:paraId="651C1E0A" w14:textId="77777777" w:rsidR="00A16414" w:rsidRDefault="00A16414"/>
    <w:p w14:paraId="02B94279" w14:textId="77777777" w:rsidR="00A16414" w:rsidRDefault="00A16414"/>
    <w:p w14:paraId="1837D175" w14:textId="77777777" w:rsidR="00A16414" w:rsidRDefault="00A16414">
      <w:pPr>
        <w:rPr>
          <w:rFonts w:ascii="Arial" w:eastAsia="Arial" w:hAnsi="Arial" w:cs="Arial"/>
          <w:sz w:val="20"/>
          <w:szCs w:val="20"/>
        </w:rPr>
      </w:pPr>
    </w:p>
    <w:p w14:paraId="306B4382" w14:textId="77777777" w:rsidR="00A16414" w:rsidRDefault="00A16414">
      <w:pPr>
        <w:rPr>
          <w:rFonts w:ascii="Arial" w:eastAsia="Arial" w:hAnsi="Arial" w:cs="Arial"/>
          <w:sz w:val="20"/>
          <w:szCs w:val="20"/>
        </w:rPr>
      </w:pPr>
    </w:p>
    <w:p w14:paraId="1E09A014" w14:textId="77777777" w:rsidR="00A16414" w:rsidRDefault="00A16414">
      <w:pPr>
        <w:jc w:val="center"/>
      </w:pPr>
    </w:p>
    <w:sectPr w:rsidR="00A16414">
      <w:pgSz w:w="11910" w:h="16840"/>
      <w:pgMar w:top="940" w:right="920" w:bottom="280" w:left="1500" w:header="713" w:footer="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Pedro Simoes" w:date="2024-06-03T15:34:00Z" w:initials="PS">
    <w:p w14:paraId="0FDC83F0" w14:textId="5268F283" w:rsidR="00570DC7" w:rsidRPr="00570DC7" w:rsidRDefault="00570DC7">
      <w:pPr>
        <w:pStyle w:val="Textodecomentrio"/>
        <w:rPr>
          <w:lang w:val="pt-BR"/>
        </w:rPr>
      </w:pPr>
      <w:r>
        <w:rPr>
          <w:rStyle w:val="Refdecomentrio"/>
        </w:rPr>
        <w:annotationRef/>
      </w:r>
      <w:r w:rsidRPr="00570DC7">
        <w:rPr>
          <w:lang w:val="pt-BR"/>
        </w:rPr>
        <w:t>Verificar se há acrônimos pa</w:t>
      </w:r>
      <w:r>
        <w:rPr>
          <w:lang w:val="pt-BR"/>
        </w:rPr>
        <w:t xml:space="preserve">ra estas coleções (como CHUPFE, para a coleção herpetológica da UFPE) e substituir aqui, caso houver. </w:t>
      </w:r>
    </w:p>
  </w:comment>
  <w:comment w:id="6" w:author="Pedro Simoes" w:date="2024-06-03T16:01:00Z" w:initials="PS">
    <w:p w14:paraId="2D7E560B" w14:textId="39E5DB60" w:rsidR="00332D06" w:rsidRPr="00332D06" w:rsidRDefault="00332D06">
      <w:pPr>
        <w:pStyle w:val="Textodecomentrio"/>
        <w:rPr>
          <w:lang w:val="pt-BR"/>
        </w:rPr>
      </w:pPr>
      <w:r>
        <w:rPr>
          <w:rStyle w:val="Refdecomentrio"/>
        </w:rPr>
        <w:annotationRef/>
      </w:r>
      <w:r w:rsidRPr="00332D06">
        <w:rPr>
          <w:lang w:val="pt-BR"/>
        </w:rPr>
        <w:t>Corrigir já considerando os r</w:t>
      </w:r>
      <w:r>
        <w:rPr>
          <w:lang w:val="pt-BR"/>
        </w:rPr>
        <w:t>egistros que foram excluídos como duplos. A soma tem que dar 35</w:t>
      </w:r>
    </w:p>
  </w:comment>
  <w:comment w:id="7" w:author="Pedro Simoes" w:date="2024-06-03T16:03:00Z" w:initials="PS">
    <w:p w14:paraId="14928F65" w14:textId="04ED7F49" w:rsidR="00332D06" w:rsidRPr="001A68AA" w:rsidRDefault="00332D06">
      <w:pPr>
        <w:pStyle w:val="Textodecomentrio"/>
        <w:rPr>
          <w:lang w:val="pt-BR"/>
        </w:rPr>
      </w:pPr>
      <w:r>
        <w:rPr>
          <w:rStyle w:val="Refdecomentrio"/>
        </w:rPr>
        <w:annotationRef/>
      </w:r>
      <w:r w:rsidRPr="001A68AA">
        <w:rPr>
          <w:lang w:val="pt-BR"/>
        </w:rPr>
        <w:t xml:space="preserve">Aqui somam 33. Faltam dois.  </w:t>
      </w:r>
    </w:p>
  </w:comment>
  <w:comment w:id="21" w:author="Pedro Simoes" w:date="2024-06-04T10:17:00Z" w:initials="PS">
    <w:p w14:paraId="6FC27736" w14:textId="563C95C7" w:rsidR="00A164E2" w:rsidRDefault="00A164E2">
      <w:pPr>
        <w:pStyle w:val="Textodecomentrio"/>
      </w:pPr>
      <w:r>
        <w:rPr>
          <w:rStyle w:val="Refdecomentrio"/>
        </w:rPr>
        <w:annotationRef/>
      </w:r>
      <w:r>
        <w:t>Não entendi o argumento aqui</w:t>
      </w:r>
    </w:p>
  </w:comment>
  <w:comment w:id="25" w:author="Pedro Simoes" w:date="2024-06-04T10:29:00Z" w:initials="PS">
    <w:p w14:paraId="469317B9" w14:textId="79B4715D" w:rsidR="00F81AD6" w:rsidRPr="00F81AD6" w:rsidRDefault="00F81AD6">
      <w:pPr>
        <w:pStyle w:val="Textodecomentrio"/>
        <w:rPr>
          <w:lang w:val="pt-BR"/>
        </w:rPr>
      </w:pPr>
      <w:r>
        <w:rPr>
          <w:rStyle w:val="Refdecomentrio"/>
        </w:rPr>
        <w:annotationRef/>
      </w:r>
      <w:r w:rsidRPr="00F81AD6">
        <w:rPr>
          <w:lang w:val="pt-BR"/>
        </w:rPr>
        <w:t>Se as coleções tiverem um nome, substituir aqui</w:t>
      </w:r>
    </w:p>
  </w:comment>
  <w:comment w:id="60" w:author="Pedro Simoes" w:date="2024-06-04T10:45:00Z" w:initials="PS">
    <w:p w14:paraId="308E250A" w14:textId="450D88C4" w:rsidR="00A405FD" w:rsidRPr="00A405FD" w:rsidRDefault="00A405FD">
      <w:pPr>
        <w:pStyle w:val="Textodecomentrio"/>
        <w:rPr>
          <w:lang w:val="pt-BR"/>
        </w:rPr>
      </w:pPr>
      <w:r>
        <w:rPr>
          <w:rStyle w:val="Refdecomentrio"/>
        </w:rPr>
        <w:annotationRef/>
      </w:r>
      <w:r>
        <w:rPr>
          <w:lang w:val="pt-BR"/>
        </w:rPr>
        <w:t>Citar</w:t>
      </w:r>
      <w:r w:rsidRPr="00A405FD">
        <w:rPr>
          <w:lang w:val="pt-BR"/>
        </w:rPr>
        <w:t xml:space="preserve"> de onde vc tirou es</w:t>
      </w:r>
      <w:r>
        <w:rPr>
          <w:lang w:val="pt-BR"/>
        </w:rPr>
        <w:t>ta informação e colocar a referência no final desta página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FDC83F0" w15:done="1"/>
  <w15:commentEx w15:paraId="2D7E560B" w15:done="1"/>
  <w15:commentEx w15:paraId="14928F65" w15:done="1"/>
  <w15:commentEx w15:paraId="6FC27736" w15:done="0"/>
  <w15:commentEx w15:paraId="469317B9" w15:done="0"/>
  <w15:commentEx w15:paraId="308E250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456D4C8" w16cex:dateUtc="2024-06-03T18:34:00Z"/>
  <w16cex:commentExtensible w16cex:durableId="0E34DBAF" w16cex:dateUtc="2024-06-03T19:01:00Z"/>
  <w16cex:commentExtensible w16cex:durableId="188FAF00" w16cex:dateUtc="2024-06-03T19:03:00Z"/>
  <w16cex:commentExtensible w16cex:durableId="7BF8DD74" w16cex:dateUtc="2024-06-04T13:17:00Z"/>
  <w16cex:commentExtensible w16cex:durableId="6F6F429B" w16cex:dateUtc="2024-06-04T13:29:00Z"/>
  <w16cex:commentExtensible w16cex:durableId="4C20F0C3" w16cex:dateUtc="2024-06-04T13: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FDC83F0" w16cid:durableId="4456D4C8"/>
  <w16cid:commentId w16cid:paraId="2D7E560B" w16cid:durableId="0E34DBAF"/>
  <w16cid:commentId w16cid:paraId="14928F65" w16cid:durableId="188FAF00"/>
  <w16cid:commentId w16cid:paraId="6FC27736" w16cid:durableId="7BF8DD74"/>
  <w16cid:commentId w16cid:paraId="469317B9" w16cid:durableId="6F6F429B"/>
  <w16cid:commentId w16cid:paraId="308E250A" w16cid:durableId="4C20F0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6BF182" w14:textId="77777777" w:rsidR="00AF3D32" w:rsidRDefault="00AF3D32">
      <w:r>
        <w:separator/>
      </w:r>
    </w:p>
  </w:endnote>
  <w:endnote w:type="continuationSeparator" w:id="0">
    <w:p w14:paraId="3684AC9D" w14:textId="77777777" w:rsidR="00AF3D32" w:rsidRDefault="00AF3D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85B6C2" w14:textId="77777777" w:rsidR="00AF3D32" w:rsidRDefault="00AF3D32">
      <w:r>
        <w:separator/>
      </w:r>
    </w:p>
  </w:footnote>
  <w:footnote w:type="continuationSeparator" w:id="0">
    <w:p w14:paraId="22651AB9" w14:textId="77777777" w:rsidR="00AF3D32" w:rsidRDefault="00AF3D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B7A44B" w14:textId="5BC1F314" w:rsidR="00A16414" w:rsidRDefault="00EB11ED">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7728" behindDoc="1" locked="0" layoutInCell="1" allowOverlap="1" wp14:anchorId="0FE1E5BC" wp14:editId="3C27BE72">
              <wp:simplePos x="0" y="0"/>
              <wp:positionH relativeFrom="page">
                <wp:posOffset>6640195</wp:posOffset>
              </wp:positionH>
              <wp:positionV relativeFrom="page">
                <wp:posOffset>430530</wp:posOffset>
              </wp:positionV>
              <wp:extent cx="252730" cy="200660"/>
              <wp:effectExtent l="0" t="0" r="0" b="0"/>
              <wp:wrapNone/>
              <wp:docPr id="353221527" name="Retâ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2730" cy="200660"/>
                      </a:xfrm>
                      <a:prstGeom prst="rect">
                        <a:avLst/>
                      </a:prstGeom>
                      <a:noFill/>
                      <a:ln>
                        <a:noFill/>
                      </a:ln>
                    </wps:spPr>
                    <wps:txbx>
                      <w:txbxContent>
                        <w:p w14:paraId="62C3116C" w14:textId="77777777" w:rsidR="00A16414" w:rsidRDefault="00AF1AE6">
                          <w:pPr>
                            <w:spacing w:before="12"/>
                            <w:ind w:left="60" w:firstLine="120"/>
                            <w:textDirection w:val="btLr"/>
                          </w:pPr>
                          <w:r>
                            <w:rPr>
                              <w:color w:val="000000"/>
                            </w:rPr>
                            <w:t xml:space="preserve"> PAGE 14</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FE1E5BC" id="Retângulo 1" o:spid="_x0000_s1026" style="position:absolute;margin-left:522.85pt;margin-top:33.9pt;width:19.9pt;height:15.8pt;z-index:-2516587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" filled="f" stroked="f">
              <v:textbox inset="0,0,0,0">
                <w:txbxContent>
                  <w:p w14:paraId="62C3116C" w14:textId="77777777" w:rsidR="00A16414" w:rsidRDefault="00AF1AE6">
                    <w:pPr>
                      <w:spacing w:before="12"/>
                      <w:ind w:left="60" w:firstLine="120"/>
                      <w:textDirection w:val="btLr"/>
                    </w:pPr>
                    <w:r>
                      <w:rPr>
                        <w:color w:val="000000"/>
                      </w:rPr>
                      <w:t xml:space="preserve"> PAGE 14</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1137F"/>
    <w:multiLevelType w:val="multilevel"/>
    <w:tmpl w:val="52423BC0"/>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 w15:restartNumberingAfterBreak="0">
    <w:nsid w:val="06964903"/>
    <w:multiLevelType w:val="multilevel"/>
    <w:tmpl w:val="73702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4556267">
    <w:abstractNumId w:val="0"/>
  </w:num>
  <w:num w:numId="2" w16cid:durableId="11187198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edro Simoes">
    <w15:presenceInfo w15:providerId="Windows Live" w15:userId="fb13399c1ffd3da5"/>
  </w15:person>
  <w15:person w15:author="Edson Silva">
    <w15:presenceInfo w15:providerId="Windows Live" w15:userId="39430572983535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414"/>
    <w:rsid w:val="00002A1C"/>
    <w:rsid w:val="00013866"/>
    <w:rsid w:val="000266F7"/>
    <w:rsid w:val="00031DE8"/>
    <w:rsid w:val="00044585"/>
    <w:rsid w:val="00044CE3"/>
    <w:rsid w:val="00054910"/>
    <w:rsid w:val="00057354"/>
    <w:rsid w:val="000668AB"/>
    <w:rsid w:val="00086F9B"/>
    <w:rsid w:val="000A6BCC"/>
    <w:rsid w:val="000B09F6"/>
    <w:rsid w:val="000B1C8C"/>
    <w:rsid w:val="000B7F7D"/>
    <w:rsid w:val="000C4FC5"/>
    <w:rsid w:val="000C5E15"/>
    <w:rsid w:val="000C6592"/>
    <w:rsid w:val="000C71A3"/>
    <w:rsid w:val="000D2EF8"/>
    <w:rsid w:val="000D5DAA"/>
    <w:rsid w:val="000D7723"/>
    <w:rsid w:val="000E7DF4"/>
    <w:rsid w:val="000F00C9"/>
    <w:rsid w:val="00101289"/>
    <w:rsid w:val="001128FD"/>
    <w:rsid w:val="001208C8"/>
    <w:rsid w:val="00130D99"/>
    <w:rsid w:val="0014293D"/>
    <w:rsid w:val="00143700"/>
    <w:rsid w:val="001579F3"/>
    <w:rsid w:val="00163F84"/>
    <w:rsid w:val="00164994"/>
    <w:rsid w:val="00170DEF"/>
    <w:rsid w:val="00172AFC"/>
    <w:rsid w:val="0017590E"/>
    <w:rsid w:val="00175968"/>
    <w:rsid w:val="00175D32"/>
    <w:rsid w:val="001850C1"/>
    <w:rsid w:val="001A2DB8"/>
    <w:rsid w:val="001A68AA"/>
    <w:rsid w:val="001A68D5"/>
    <w:rsid w:val="001B14F6"/>
    <w:rsid w:val="001B2B25"/>
    <w:rsid w:val="001B482F"/>
    <w:rsid w:val="001B4D29"/>
    <w:rsid w:val="001D4A4D"/>
    <w:rsid w:val="001D652E"/>
    <w:rsid w:val="00202E90"/>
    <w:rsid w:val="00205CF3"/>
    <w:rsid w:val="00206FB3"/>
    <w:rsid w:val="00216901"/>
    <w:rsid w:val="00225A2B"/>
    <w:rsid w:val="002268C9"/>
    <w:rsid w:val="0023151D"/>
    <w:rsid w:val="0023769C"/>
    <w:rsid w:val="00243EB4"/>
    <w:rsid w:val="00250206"/>
    <w:rsid w:val="00251656"/>
    <w:rsid w:val="00257EA7"/>
    <w:rsid w:val="002755E9"/>
    <w:rsid w:val="00275726"/>
    <w:rsid w:val="002849A4"/>
    <w:rsid w:val="00290360"/>
    <w:rsid w:val="002951F3"/>
    <w:rsid w:val="00297675"/>
    <w:rsid w:val="002A28DE"/>
    <w:rsid w:val="002B1CAB"/>
    <w:rsid w:val="002B37CC"/>
    <w:rsid w:val="002B3DAE"/>
    <w:rsid w:val="002C2923"/>
    <w:rsid w:val="002E79E7"/>
    <w:rsid w:val="002F4EFB"/>
    <w:rsid w:val="00302A73"/>
    <w:rsid w:val="003040B9"/>
    <w:rsid w:val="00317FC1"/>
    <w:rsid w:val="00332D06"/>
    <w:rsid w:val="00336645"/>
    <w:rsid w:val="00337A88"/>
    <w:rsid w:val="00343286"/>
    <w:rsid w:val="00364A68"/>
    <w:rsid w:val="003913C3"/>
    <w:rsid w:val="0039176D"/>
    <w:rsid w:val="003971D0"/>
    <w:rsid w:val="003A1928"/>
    <w:rsid w:val="003A29AD"/>
    <w:rsid w:val="003B48CD"/>
    <w:rsid w:val="003C0E67"/>
    <w:rsid w:val="003D1569"/>
    <w:rsid w:val="003E2B79"/>
    <w:rsid w:val="003E524F"/>
    <w:rsid w:val="003E68D1"/>
    <w:rsid w:val="003F1BEA"/>
    <w:rsid w:val="003F6BCC"/>
    <w:rsid w:val="0040200C"/>
    <w:rsid w:val="00436637"/>
    <w:rsid w:val="0044222F"/>
    <w:rsid w:val="004424AC"/>
    <w:rsid w:val="00444C1F"/>
    <w:rsid w:val="00451540"/>
    <w:rsid w:val="0046542A"/>
    <w:rsid w:val="0047251E"/>
    <w:rsid w:val="00474B96"/>
    <w:rsid w:val="004823D6"/>
    <w:rsid w:val="00485D77"/>
    <w:rsid w:val="0049008A"/>
    <w:rsid w:val="00495B8C"/>
    <w:rsid w:val="00497C2C"/>
    <w:rsid w:val="004B2C3D"/>
    <w:rsid w:val="004B41C0"/>
    <w:rsid w:val="004E2A98"/>
    <w:rsid w:val="004E41EB"/>
    <w:rsid w:val="004E4C3D"/>
    <w:rsid w:val="004E6375"/>
    <w:rsid w:val="00512521"/>
    <w:rsid w:val="00514C70"/>
    <w:rsid w:val="0052412A"/>
    <w:rsid w:val="00533781"/>
    <w:rsid w:val="0053657E"/>
    <w:rsid w:val="00540CF1"/>
    <w:rsid w:val="00545293"/>
    <w:rsid w:val="0054672B"/>
    <w:rsid w:val="00560A35"/>
    <w:rsid w:val="00570DC7"/>
    <w:rsid w:val="0057223A"/>
    <w:rsid w:val="00572BA4"/>
    <w:rsid w:val="00581158"/>
    <w:rsid w:val="00581A78"/>
    <w:rsid w:val="00584CA9"/>
    <w:rsid w:val="005864D3"/>
    <w:rsid w:val="005905E2"/>
    <w:rsid w:val="00593BEB"/>
    <w:rsid w:val="005B252A"/>
    <w:rsid w:val="005B2E4B"/>
    <w:rsid w:val="005C2115"/>
    <w:rsid w:val="005C5F0E"/>
    <w:rsid w:val="005D2AC8"/>
    <w:rsid w:val="005D5E2A"/>
    <w:rsid w:val="005F0595"/>
    <w:rsid w:val="005F11DF"/>
    <w:rsid w:val="005F66BE"/>
    <w:rsid w:val="005F7B79"/>
    <w:rsid w:val="00602204"/>
    <w:rsid w:val="00614598"/>
    <w:rsid w:val="00615316"/>
    <w:rsid w:val="00625CE6"/>
    <w:rsid w:val="006321E4"/>
    <w:rsid w:val="00632913"/>
    <w:rsid w:val="00637AA2"/>
    <w:rsid w:val="00647765"/>
    <w:rsid w:val="006520B5"/>
    <w:rsid w:val="00662D20"/>
    <w:rsid w:val="006721F8"/>
    <w:rsid w:val="00672E61"/>
    <w:rsid w:val="00680EAD"/>
    <w:rsid w:val="006941E4"/>
    <w:rsid w:val="00694347"/>
    <w:rsid w:val="006B5292"/>
    <w:rsid w:val="006B7C7E"/>
    <w:rsid w:val="006C17D7"/>
    <w:rsid w:val="006C48EF"/>
    <w:rsid w:val="006C5CF2"/>
    <w:rsid w:val="006D3B25"/>
    <w:rsid w:val="006D714C"/>
    <w:rsid w:val="006E11CF"/>
    <w:rsid w:val="006F71DA"/>
    <w:rsid w:val="00703DF4"/>
    <w:rsid w:val="007165B6"/>
    <w:rsid w:val="00722E84"/>
    <w:rsid w:val="00730864"/>
    <w:rsid w:val="0073624A"/>
    <w:rsid w:val="00737001"/>
    <w:rsid w:val="00750C25"/>
    <w:rsid w:val="00755012"/>
    <w:rsid w:val="00762D5C"/>
    <w:rsid w:val="00782F54"/>
    <w:rsid w:val="00785DBC"/>
    <w:rsid w:val="00794FF8"/>
    <w:rsid w:val="007B0B70"/>
    <w:rsid w:val="007B5394"/>
    <w:rsid w:val="007D1A52"/>
    <w:rsid w:val="007D3E7C"/>
    <w:rsid w:val="007D43CD"/>
    <w:rsid w:val="007D66FE"/>
    <w:rsid w:val="007E3CFA"/>
    <w:rsid w:val="007E4DC7"/>
    <w:rsid w:val="007E54CF"/>
    <w:rsid w:val="007F09BC"/>
    <w:rsid w:val="0081074F"/>
    <w:rsid w:val="008122A7"/>
    <w:rsid w:val="00816F17"/>
    <w:rsid w:val="00830834"/>
    <w:rsid w:val="00844704"/>
    <w:rsid w:val="0084588F"/>
    <w:rsid w:val="00850B0F"/>
    <w:rsid w:val="008553BC"/>
    <w:rsid w:val="00855F26"/>
    <w:rsid w:val="00865A4D"/>
    <w:rsid w:val="008704C9"/>
    <w:rsid w:val="00875DB9"/>
    <w:rsid w:val="00875F6B"/>
    <w:rsid w:val="00881052"/>
    <w:rsid w:val="00884822"/>
    <w:rsid w:val="00891781"/>
    <w:rsid w:val="008918A6"/>
    <w:rsid w:val="008B41C2"/>
    <w:rsid w:val="008C11F2"/>
    <w:rsid w:val="008C456B"/>
    <w:rsid w:val="008E4F27"/>
    <w:rsid w:val="008E60EE"/>
    <w:rsid w:val="00900814"/>
    <w:rsid w:val="00917F34"/>
    <w:rsid w:val="00930EAF"/>
    <w:rsid w:val="009371DE"/>
    <w:rsid w:val="00952705"/>
    <w:rsid w:val="00953CE4"/>
    <w:rsid w:val="00964B42"/>
    <w:rsid w:val="009659C0"/>
    <w:rsid w:val="00965FB2"/>
    <w:rsid w:val="00970664"/>
    <w:rsid w:val="0098025D"/>
    <w:rsid w:val="009A2E8B"/>
    <w:rsid w:val="009A3B00"/>
    <w:rsid w:val="009A4466"/>
    <w:rsid w:val="009A7203"/>
    <w:rsid w:val="009B43F1"/>
    <w:rsid w:val="009B70F6"/>
    <w:rsid w:val="009C4BCA"/>
    <w:rsid w:val="009D31CB"/>
    <w:rsid w:val="009D3FA0"/>
    <w:rsid w:val="009E3045"/>
    <w:rsid w:val="009E4DFA"/>
    <w:rsid w:val="009E6C0E"/>
    <w:rsid w:val="00A1234A"/>
    <w:rsid w:val="00A16414"/>
    <w:rsid w:val="00A164E2"/>
    <w:rsid w:val="00A308CF"/>
    <w:rsid w:val="00A30E37"/>
    <w:rsid w:val="00A37B09"/>
    <w:rsid w:val="00A405FD"/>
    <w:rsid w:val="00A43E5A"/>
    <w:rsid w:val="00A52003"/>
    <w:rsid w:val="00A521DB"/>
    <w:rsid w:val="00A565AB"/>
    <w:rsid w:val="00A5734F"/>
    <w:rsid w:val="00A732DC"/>
    <w:rsid w:val="00A74657"/>
    <w:rsid w:val="00A77862"/>
    <w:rsid w:val="00A80DCD"/>
    <w:rsid w:val="00A91FBB"/>
    <w:rsid w:val="00A960E8"/>
    <w:rsid w:val="00AA289B"/>
    <w:rsid w:val="00AA5E45"/>
    <w:rsid w:val="00AB2DFE"/>
    <w:rsid w:val="00AB4D91"/>
    <w:rsid w:val="00AC1C45"/>
    <w:rsid w:val="00AD0D35"/>
    <w:rsid w:val="00AE54F1"/>
    <w:rsid w:val="00AE56B3"/>
    <w:rsid w:val="00AF1ADF"/>
    <w:rsid w:val="00AF1AE6"/>
    <w:rsid w:val="00AF3D32"/>
    <w:rsid w:val="00B01754"/>
    <w:rsid w:val="00B07DB6"/>
    <w:rsid w:val="00B117BF"/>
    <w:rsid w:val="00B12178"/>
    <w:rsid w:val="00B13582"/>
    <w:rsid w:val="00B16D60"/>
    <w:rsid w:val="00B503CF"/>
    <w:rsid w:val="00B6483E"/>
    <w:rsid w:val="00B957B3"/>
    <w:rsid w:val="00BC044A"/>
    <w:rsid w:val="00BC1369"/>
    <w:rsid w:val="00BD75E4"/>
    <w:rsid w:val="00BE357A"/>
    <w:rsid w:val="00BF50A7"/>
    <w:rsid w:val="00C10A09"/>
    <w:rsid w:val="00C1588A"/>
    <w:rsid w:val="00C214AF"/>
    <w:rsid w:val="00C24F20"/>
    <w:rsid w:val="00C269B5"/>
    <w:rsid w:val="00C533AC"/>
    <w:rsid w:val="00C55FF4"/>
    <w:rsid w:val="00C6062E"/>
    <w:rsid w:val="00C829C8"/>
    <w:rsid w:val="00C967FF"/>
    <w:rsid w:val="00CA0900"/>
    <w:rsid w:val="00CB67A0"/>
    <w:rsid w:val="00CC49A4"/>
    <w:rsid w:val="00CE3226"/>
    <w:rsid w:val="00CE3DCB"/>
    <w:rsid w:val="00CF55C9"/>
    <w:rsid w:val="00CF6338"/>
    <w:rsid w:val="00CF7520"/>
    <w:rsid w:val="00D360CE"/>
    <w:rsid w:val="00D504DB"/>
    <w:rsid w:val="00D528A1"/>
    <w:rsid w:val="00D60F5F"/>
    <w:rsid w:val="00D6113D"/>
    <w:rsid w:val="00D623DB"/>
    <w:rsid w:val="00D65633"/>
    <w:rsid w:val="00D6710A"/>
    <w:rsid w:val="00D77782"/>
    <w:rsid w:val="00D83E8D"/>
    <w:rsid w:val="00D9231D"/>
    <w:rsid w:val="00D92DD7"/>
    <w:rsid w:val="00D92EF3"/>
    <w:rsid w:val="00DA30CE"/>
    <w:rsid w:val="00DA3FF7"/>
    <w:rsid w:val="00DB32A6"/>
    <w:rsid w:val="00DC04BA"/>
    <w:rsid w:val="00DC4451"/>
    <w:rsid w:val="00DD0AC3"/>
    <w:rsid w:val="00DD3E94"/>
    <w:rsid w:val="00DE0F99"/>
    <w:rsid w:val="00DE5750"/>
    <w:rsid w:val="00DE6370"/>
    <w:rsid w:val="00DE7F4D"/>
    <w:rsid w:val="00DF2E5D"/>
    <w:rsid w:val="00E2574B"/>
    <w:rsid w:val="00E369C5"/>
    <w:rsid w:val="00E518CB"/>
    <w:rsid w:val="00E51948"/>
    <w:rsid w:val="00E57FF6"/>
    <w:rsid w:val="00E61C9A"/>
    <w:rsid w:val="00E7473E"/>
    <w:rsid w:val="00E773E3"/>
    <w:rsid w:val="00E90D92"/>
    <w:rsid w:val="00E96A90"/>
    <w:rsid w:val="00EA3FBB"/>
    <w:rsid w:val="00EB11ED"/>
    <w:rsid w:val="00EB1548"/>
    <w:rsid w:val="00EB1F60"/>
    <w:rsid w:val="00EC7547"/>
    <w:rsid w:val="00ED44A2"/>
    <w:rsid w:val="00EE1271"/>
    <w:rsid w:val="00EE65C7"/>
    <w:rsid w:val="00EF3308"/>
    <w:rsid w:val="00F134F6"/>
    <w:rsid w:val="00F23F73"/>
    <w:rsid w:val="00F3288D"/>
    <w:rsid w:val="00F51570"/>
    <w:rsid w:val="00F6591D"/>
    <w:rsid w:val="00F670F3"/>
    <w:rsid w:val="00F7698F"/>
    <w:rsid w:val="00F80630"/>
    <w:rsid w:val="00F81AD6"/>
    <w:rsid w:val="00F82F0D"/>
    <w:rsid w:val="00F84A72"/>
    <w:rsid w:val="00F93B84"/>
    <w:rsid w:val="00FA19C4"/>
    <w:rsid w:val="00FB1B41"/>
    <w:rsid w:val="00FB3402"/>
    <w:rsid w:val="00FB7103"/>
    <w:rsid w:val="00FD5F4E"/>
    <w:rsid w:val="00FD64E0"/>
    <w:rsid w:val="00FF234E"/>
    <w:rsid w:val="00FF68E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3B1F5B"/>
  <w15:docId w15:val="{23BA5F8F-44F3-4F30-A907-518577F58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MT" w:eastAsia="Arial MT" w:hAnsi="Arial MT" w:cs="Arial MT"/>
        <w:sz w:val="22"/>
        <w:szCs w:val="22"/>
        <w:lang w:val="en-US" w:eastAsia="pt-B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before="92"/>
      <w:ind w:left="400"/>
      <w:outlineLvl w:val="0"/>
    </w:pPr>
    <w:rPr>
      <w:rFonts w:ascii="Arial" w:eastAsia="Arial" w:hAnsi="Arial" w:cs="Arial"/>
      <w:b/>
      <w:sz w:val="24"/>
      <w:szCs w:val="24"/>
    </w:rPr>
  </w:style>
  <w:style w:type="paragraph" w:styleId="Ttulo2">
    <w:name w:val="heading 2"/>
    <w:basedOn w:val="Normal"/>
    <w:next w:val="Normal"/>
    <w:uiPriority w:val="9"/>
    <w:unhideWhenUsed/>
    <w:qFormat/>
    <w:pPr>
      <w:keepNext/>
      <w:keepLines/>
      <w:spacing w:before="40"/>
      <w:outlineLvl w:val="1"/>
    </w:pPr>
    <w:rPr>
      <w:rFonts w:ascii="Cambria" w:eastAsia="Cambria" w:hAnsi="Cambria" w:cs="Cambria"/>
      <w:color w:val="366091"/>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1"/>
    <w:tblPr>
      <w:tblStyleRowBandSize w:val="1"/>
      <w:tblStyleColBandSize w:val="1"/>
      <w:tblCellMar>
        <w:left w:w="115" w:type="dxa"/>
        <w:right w:w="115" w:type="dxa"/>
      </w:tblCellMar>
    </w:tblPr>
  </w:style>
  <w:style w:type="table" w:customStyle="1" w:styleId="3">
    <w:name w:val="3"/>
    <w:basedOn w:val="TableNormal1"/>
    <w:tblPr>
      <w:tblStyleRowBandSize w:val="1"/>
      <w:tblStyleColBandSize w:val="1"/>
      <w:tblCellMar>
        <w:left w:w="115" w:type="dxa"/>
        <w:right w:w="115" w:type="dxa"/>
      </w:tblCellMar>
    </w:tblPr>
  </w:style>
  <w:style w:type="character" w:styleId="Nmerodelinha">
    <w:name w:val="line number"/>
    <w:basedOn w:val="Fontepargpadro"/>
    <w:uiPriority w:val="99"/>
    <w:semiHidden/>
    <w:unhideWhenUsed/>
    <w:rsid w:val="003E2A74"/>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character" w:styleId="Refdecomentrio">
    <w:name w:val="annotation reference"/>
    <w:basedOn w:val="Fontepargpadro"/>
    <w:uiPriority w:val="99"/>
    <w:semiHidden/>
    <w:unhideWhenUsed/>
    <w:rsid w:val="00AA5E45"/>
    <w:rPr>
      <w:sz w:val="16"/>
      <w:szCs w:val="16"/>
    </w:rPr>
  </w:style>
  <w:style w:type="paragraph" w:styleId="Textodecomentrio">
    <w:name w:val="annotation text"/>
    <w:basedOn w:val="Normal"/>
    <w:link w:val="TextodecomentrioChar"/>
    <w:uiPriority w:val="99"/>
    <w:unhideWhenUsed/>
    <w:rsid w:val="00AA5E45"/>
    <w:rPr>
      <w:sz w:val="20"/>
      <w:szCs w:val="20"/>
    </w:rPr>
  </w:style>
  <w:style w:type="character" w:customStyle="1" w:styleId="TextodecomentrioChar">
    <w:name w:val="Texto de comentário Char"/>
    <w:basedOn w:val="Fontepargpadro"/>
    <w:link w:val="Textodecomentrio"/>
    <w:uiPriority w:val="99"/>
    <w:rsid w:val="00AA5E45"/>
    <w:rPr>
      <w:sz w:val="20"/>
      <w:szCs w:val="20"/>
    </w:rPr>
  </w:style>
  <w:style w:type="paragraph" w:styleId="Assuntodocomentrio">
    <w:name w:val="annotation subject"/>
    <w:basedOn w:val="Textodecomentrio"/>
    <w:next w:val="Textodecomentrio"/>
    <w:link w:val="AssuntodocomentrioChar"/>
    <w:uiPriority w:val="99"/>
    <w:semiHidden/>
    <w:unhideWhenUsed/>
    <w:rsid w:val="00AA5E45"/>
    <w:rPr>
      <w:b/>
      <w:bCs/>
    </w:rPr>
  </w:style>
  <w:style w:type="character" w:customStyle="1" w:styleId="AssuntodocomentrioChar">
    <w:name w:val="Assunto do comentário Char"/>
    <w:basedOn w:val="TextodecomentrioChar"/>
    <w:link w:val="Assuntodocomentrio"/>
    <w:uiPriority w:val="99"/>
    <w:semiHidden/>
    <w:rsid w:val="00AA5E45"/>
    <w:rPr>
      <w:b/>
      <w:bCs/>
      <w:sz w:val="20"/>
      <w:szCs w:val="20"/>
    </w:rPr>
  </w:style>
  <w:style w:type="character" w:styleId="TextodoEspaoReservado">
    <w:name w:val="Placeholder Text"/>
    <w:basedOn w:val="Fontepargpadro"/>
    <w:uiPriority w:val="99"/>
    <w:semiHidden/>
    <w:rsid w:val="00343286"/>
    <w:rPr>
      <w:color w:val="666666"/>
    </w:rPr>
  </w:style>
  <w:style w:type="character" w:customStyle="1" w:styleId="cf01">
    <w:name w:val="cf01"/>
    <w:basedOn w:val="Fontepargpadro"/>
    <w:rsid w:val="00A91FBB"/>
    <w:rPr>
      <w:rFonts w:ascii="Segoe UI" w:hAnsi="Segoe UI" w:cs="Segoe UI" w:hint="default"/>
      <w:sz w:val="18"/>
      <w:szCs w:val="18"/>
    </w:rPr>
  </w:style>
  <w:style w:type="paragraph" w:styleId="Pr-formataoHTML">
    <w:name w:val="HTML Preformatted"/>
    <w:basedOn w:val="Normal"/>
    <w:link w:val="Pr-formataoHTMLChar"/>
    <w:uiPriority w:val="99"/>
    <w:semiHidden/>
    <w:unhideWhenUsed/>
    <w:rsid w:val="00F93B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pt-BR"/>
    </w:rPr>
  </w:style>
  <w:style w:type="character" w:customStyle="1" w:styleId="Pr-formataoHTMLChar">
    <w:name w:val="Pré-formatação HTML Char"/>
    <w:basedOn w:val="Fontepargpadro"/>
    <w:link w:val="Pr-formataoHTML"/>
    <w:uiPriority w:val="99"/>
    <w:semiHidden/>
    <w:rsid w:val="00F93B84"/>
    <w:rPr>
      <w:rFonts w:ascii="Courier New" w:eastAsia="Times New Roman" w:hAnsi="Courier New" w:cs="Courier New"/>
      <w:sz w:val="20"/>
      <w:szCs w:val="20"/>
      <w:lang w:val="pt-BR"/>
    </w:rPr>
  </w:style>
  <w:style w:type="character" w:customStyle="1" w:styleId="gntyacmbo3b">
    <w:name w:val="gntyacmbo3b"/>
    <w:basedOn w:val="Fontepargpadro"/>
    <w:rsid w:val="00F93B84"/>
  </w:style>
  <w:style w:type="paragraph" w:styleId="PargrafodaLista">
    <w:name w:val="List Paragraph"/>
    <w:basedOn w:val="Normal"/>
    <w:uiPriority w:val="34"/>
    <w:qFormat/>
    <w:rsid w:val="00A732DC"/>
    <w:pPr>
      <w:ind w:left="720"/>
      <w:contextualSpacing/>
    </w:pPr>
  </w:style>
  <w:style w:type="character" w:customStyle="1" w:styleId="y2iqfc">
    <w:name w:val="y2iqfc"/>
    <w:basedOn w:val="Fontepargpadro"/>
    <w:rsid w:val="000C71A3"/>
  </w:style>
  <w:style w:type="character" w:styleId="Hyperlink">
    <w:name w:val="Hyperlink"/>
    <w:basedOn w:val="Fontepargpadro"/>
    <w:uiPriority w:val="99"/>
    <w:unhideWhenUsed/>
    <w:rsid w:val="006B7C7E"/>
    <w:rPr>
      <w:color w:val="0000FF" w:themeColor="hyperlink"/>
      <w:u w:val="single"/>
    </w:rPr>
  </w:style>
  <w:style w:type="character" w:styleId="MenoPendente">
    <w:name w:val="Unresolved Mention"/>
    <w:basedOn w:val="Fontepargpadro"/>
    <w:uiPriority w:val="99"/>
    <w:semiHidden/>
    <w:unhideWhenUsed/>
    <w:rsid w:val="006B7C7E"/>
    <w:rPr>
      <w:color w:val="605E5C"/>
      <w:shd w:val="clear" w:color="auto" w:fill="E1DFDD"/>
    </w:rPr>
  </w:style>
  <w:style w:type="paragraph" w:customStyle="1" w:styleId="listpersonlistpersonitem-sc-qsm4fa-2">
    <w:name w:val="listperson__listpersonitem-sc-qsm4fa-2"/>
    <w:basedOn w:val="Normal"/>
    <w:rsid w:val="00B957B3"/>
    <w:pPr>
      <w:widowControl/>
      <w:spacing w:before="100" w:beforeAutospacing="1" w:after="100" w:afterAutospacing="1"/>
    </w:pPr>
    <w:rPr>
      <w:rFonts w:ascii="Times New Roman" w:eastAsia="Times New Roman" w:hAnsi="Times New Roman" w:cs="Times New Roman"/>
      <w:sz w:val="24"/>
      <w:szCs w:val="24"/>
      <w:lang w:val="pt-BR"/>
    </w:rPr>
  </w:style>
  <w:style w:type="character" w:customStyle="1" w:styleId="listpersonauthortext-sc-qsm4fa-5">
    <w:name w:val="listperson__authortext-sc-qsm4fa-5"/>
    <w:basedOn w:val="Fontepargpadro"/>
    <w:rsid w:val="00B957B3"/>
  </w:style>
  <w:style w:type="paragraph" w:styleId="Reviso">
    <w:name w:val="Revision"/>
    <w:hidden/>
    <w:uiPriority w:val="99"/>
    <w:semiHidden/>
    <w:rsid w:val="00EC7547"/>
    <w:pPr>
      <w:widowControl/>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0457879">
      <w:bodyDiv w:val="1"/>
      <w:marLeft w:val="0"/>
      <w:marRight w:val="0"/>
      <w:marTop w:val="0"/>
      <w:marBottom w:val="0"/>
      <w:divBdr>
        <w:top w:val="none" w:sz="0" w:space="0" w:color="auto"/>
        <w:left w:val="none" w:sz="0" w:space="0" w:color="auto"/>
        <w:bottom w:val="none" w:sz="0" w:space="0" w:color="auto"/>
        <w:right w:val="none" w:sz="0" w:space="0" w:color="auto"/>
      </w:divBdr>
    </w:div>
    <w:div w:id="285238981">
      <w:bodyDiv w:val="1"/>
      <w:marLeft w:val="0"/>
      <w:marRight w:val="0"/>
      <w:marTop w:val="0"/>
      <w:marBottom w:val="0"/>
      <w:divBdr>
        <w:top w:val="none" w:sz="0" w:space="0" w:color="auto"/>
        <w:left w:val="none" w:sz="0" w:space="0" w:color="auto"/>
        <w:bottom w:val="none" w:sz="0" w:space="0" w:color="auto"/>
        <w:right w:val="none" w:sz="0" w:space="0" w:color="auto"/>
      </w:divBdr>
    </w:div>
    <w:div w:id="515727930">
      <w:bodyDiv w:val="1"/>
      <w:marLeft w:val="0"/>
      <w:marRight w:val="0"/>
      <w:marTop w:val="0"/>
      <w:marBottom w:val="0"/>
      <w:divBdr>
        <w:top w:val="none" w:sz="0" w:space="0" w:color="auto"/>
        <w:left w:val="none" w:sz="0" w:space="0" w:color="auto"/>
        <w:bottom w:val="none" w:sz="0" w:space="0" w:color="auto"/>
        <w:right w:val="none" w:sz="0" w:space="0" w:color="auto"/>
      </w:divBdr>
    </w:div>
    <w:div w:id="870192112">
      <w:bodyDiv w:val="1"/>
      <w:marLeft w:val="0"/>
      <w:marRight w:val="0"/>
      <w:marTop w:val="0"/>
      <w:marBottom w:val="0"/>
      <w:divBdr>
        <w:top w:val="none" w:sz="0" w:space="0" w:color="auto"/>
        <w:left w:val="none" w:sz="0" w:space="0" w:color="auto"/>
        <w:bottom w:val="none" w:sz="0" w:space="0" w:color="auto"/>
        <w:right w:val="none" w:sz="0" w:space="0" w:color="auto"/>
      </w:divBdr>
    </w:div>
    <w:div w:id="901140830">
      <w:bodyDiv w:val="1"/>
      <w:marLeft w:val="0"/>
      <w:marRight w:val="0"/>
      <w:marTop w:val="0"/>
      <w:marBottom w:val="0"/>
      <w:divBdr>
        <w:top w:val="none" w:sz="0" w:space="0" w:color="auto"/>
        <w:left w:val="none" w:sz="0" w:space="0" w:color="auto"/>
        <w:bottom w:val="none" w:sz="0" w:space="0" w:color="auto"/>
        <w:right w:val="none" w:sz="0" w:space="0" w:color="auto"/>
      </w:divBdr>
    </w:div>
    <w:div w:id="1130442863">
      <w:bodyDiv w:val="1"/>
      <w:marLeft w:val="0"/>
      <w:marRight w:val="0"/>
      <w:marTop w:val="0"/>
      <w:marBottom w:val="0"/>
      <w:divBdr>
        <w:top w:val="none" w:sz="0" w:space="0" w:color="auto"/>
        <w:left w:val="none" w:sz="0" w:space="0" w:color="auto"/>
        <w:bottom w:val="none" w:sz="0" w:space="0" w:color="auto"/>
        <w:right w:val="none" w:sz="0" w:space="0" w:color="auto"/>
      </w:divBdr>
      <w:divsChild>
        <w:div w:id="843083162">
          <w:marLeft w:val="0"/>
          <w:marRight w:val="0"/>
          <w:marTop w:val="0"/>
          <w:marBottom w:val="0"/>
          <w:divBdr>
            <w:top w:val="none" w:sz="0" w:space="0" w:color="auto"/>
            <w:left w:val="none" w:sz="0" w:space="0" w:color="auto"/>
            <w:bottom w:val="none" w:sz="0" w:space="0" w:color="auto"/>
            <w:right w:val="none" w:sz="0" w:space="0" w:color="auto"/>
          </w:divBdr>
        </w:div>
        <w:div w:id="1373573656">
          <w:marLeft w:val="0"/>
          <w:marRight w:val="0"/>
          <w:marTop w:val="0"/>
          <w:marBottom w:val="0"/>
          <w:divBdr>
            <w:top w:val="none" w:sz="0" w:space="0" w:color="auto"/>
            <w:left w:val="none" w:sz="0" w:space="0" w:color="auto"/>
            <w:bottom w:val="none" w:sz="0" w:space="0" w:color="auto"/>
            <w:right w:val="none" w:sz="0" w:space="0" w:color="auto"/>
          </w:divBdr>
        </w:div>
      </w:divsChild>
    </w:div>
    <w:div w:id="1157918741">
      <w:bodyDiv w:val="1"/>
      <w:marLeft w:val="0"/>
      <w:marRight w:val="0"/>
      <w:marTop w:val="0"/>
      <w:marBottom w:val="0"/>
      <w:divBdr>
        <w:top w:val="none" w:sz="0" w:space="0" w:color="auto"/>
        <w:left w:val="none" w:sz="0" w:space="0" w:color="auto"/>
        <w:bottom w:val="none" w:sz="0" w:space="0" w:color="auto"/>
        <w:right w:val="none" w:sz="0" w:space="0" w:color="auto"/>
      </w:divBdr>
    </w:div>
    <w:div w:id="1172329676">
      <w:bodyDiv w:val="1"/>
      <w:marLeft w:val="0"/>
      <w:marRight w:val="0"/>
      <w:marTop w:val="0"/>
      <w:marBottom w:val="0"/>
      <w:divBdr>
        <w:top w:val="none" w:sz="0" w:space="0" w:color="auto"/>
        <w:left w:val="none" w:sz="0" w:space="0" w:color="auto"/>
        <w:bottom w:val="none" w:sz="0" w:space="0" w:color="auto"/>
        <w:right w:val="none" w:sz="0" w:space="0" w:color="auto"/>
      </w:divBdr>
    </w:div>
    <w:div w:id="1840848698">
      <w:bodyDiv w:val="1"/>
      <w:marLeft w:val="0"/>
      <w:marRight w:val="0"/>
      <w:marTop w:val="0"/>
      <w:marBottom w:val="0"/>
      <w:divBdr>
        <w:top w:val="none" w:sz="0" w:space="0" w:color="auto"/>
        <w:left w:val="none" w:sz="0" w:space="0" w:color="auto"/>
        <w:bottom w:val="none" w:sz="0" w:space="0" w:color="auto"/>
        <w:right w:val="none" w:sz="0" w:space="0" w:color="auto"/>
      </w:divBdr>
    </w:div>
    <w:div w:id="21123141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hyperlink" Target="https://cran.r-project.org/package=raster" TargetMode="External"/><Relationship Id="rId39" Type="http://schemas.openxmlformats.org/officeDocument/2006/relationships/theme" Target="theme/theme1.xml"/><Relationship Id="rId21" Type="http://schemas.openxmlformats.org/officeDocument/2006/relationships/hyperlink" Target="https://rmets.onlinelibrary.wiley.com/doi/abs/10.1002/joc.5086" TargetMode="External"/><Relationship Id="rId34" Type="http://schemas.openxmlformats.org/officeDocument/2006/relationships/image" Target="media/image10.png"/><Relationship Id="rId7" Type="http://schemas.openxmlformats.org/officeDocument/2006/relationships/footnotes" Target="footnotes.xml"/><Relationship Id="rId12" Type="http://schemas.microsoft.com/office/2011/relationships/commentsExtended" Target="commentsExtended.xml"/><Relationship Id="rId17" Type="http://schemas.openxmlformats.org/officeDocument/2006/relationships/header" Target="header1.xml"/><Relationship Id="rId25" Type="http://schemas.openxmlformats.org/officeDocument/2006/relationships/hyperlink" Target="https://cran.r-project.org/package%3Dgeodata" TargetMode="External"/><Relationship Id="rId33" Type="http://schemas.openxmlformats.org/officeDocument/2006/relationships/image" Target="media/image9.png"/><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yperlink" Target="https://www.sciencedirect.com/science/article/pii/S0006320721002391?via%3Dihub" TargetMode="External"/><Relationship Id="rId29" Type="http://schemas.openxmlformats.org/officeDocument/2006/relationships/hyperlink" Target="https://www.r-project.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hyperlink" Target="https://cran.r-project.org/package%3Ddismo" TargetMode="External"/><Relationship Id="rId32" Type="http://schemas.openxmlformats.org/officeDocument/2006/relationships/image" Target="media/image8.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https://rmets.onlinelibrary.wiley.com/doi/abs/10.1002/joc.5086" TargetMode="External"/><Relationship Id="rId28" Type="http://schemas.openxmlformats.org/officeDocument/2006/relationships/hyperlink" Target="https://dx.doi.org/10.2305/IUCN.UK.2023-1.RLTS.T55122A117548027.en" TargetMode="External"/><Relationship Id="rId36" Type="http://schemas.openxmlformats.org/officeDocument/2006/relationships/image" Target="media/image12.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7.png"/><Relationship Id="rId4" Type="http://schemas.openxmlformats.org/officeDocument/2006/relationships/styles" Target="styles.xml"/><Relationship Id="rId9" Type="http://schemas.openxmlformats.org/officeDocument/2006/relationships/hyperlink" Target="https://link.springer.com/article/10.1007/s10980-011-9670-7" TargetMode="External"/><Relationship Id="rId14" Type="http://schemas.microsoft.com/office/2018/08/relationships/commentsExtensible" Target="commentsExtensible.xml"/><Relationship Id="rId22" Type="http://schemas.openxmlformats.org/officeDocument/2006/relationships/hyperlink" Target="https://rmets.onlinelibrary.wiley.com/doi/abs/10.1002/joc.5086" TargetMode="External"/><Relationship Id="rId27" Type="http://schemas.openxmlformats.org/officeDocument/2006/relationships/hyperlink" Target="https://www.iucn-amphibians.org/" TargetMode="External"/><Relationship Id="rId30" Type="http://schemas.openxmlformats.org/officeDocument/2006/relationships/image" Target="media/image6.png"/><Relationship Id="rId35" Type="http://schemas.openxmlformats.org/officeDocument/2006/relationships/image" Target="media/image11.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2FA362-1D05-4DF0-B1E9-CF9AE31FFB25}">
  <we:reference id="wa104382081" version="1.55.1.0" store="en-US" storeType="OMEX"/>
  <we:alternateReferences>
    <we:reference id="wa104382081" version="1.55.1.0" store="" storeType="OMEX"/>
  </we:alternateReferences>
  <we:properties>
    <we:property name="MENDELEY_CITATIONS" value="[]"/>
    <we:property name="MENDELEY_CITATIONS_LOCALE_CODE" value="&quot;en-US&quot;"/>
    <we:property name="MENDELEY_CITATIONS_STYLE" value="{&quot;id&quot;:&quot;https://www.zotero.org/styles/taylor-and-francis-council-of-science-editors-author-date&quot;,&quot;title&quot;:&quot;Taylor &amp; Francis - Council of Science Editors (author-date)&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KHUBi+zSXPqxy3x/uBGfeuy98Q==">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</go:docsCustomData>
</go:gDocsCustomXmlDataStorage>
</file>

<file path=customXml/itemProps1.xml><?xml version="1.0" encoding="utf-8"?>
<ds:datastoreItem xmlns:ds="http://schemas.openxmlformats.org/officeDocument/2006/customXml" ds:itemID="{EF7ADACB-677A-44A4-BECB-EDA24CEA05F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448</TotalTime>
  <Pages>36</Pages>
  <Words>9382</Words>
  <Characters>50665</Characters>
  <Application>Microsoft Office Word</Application>
  <DocSecurity>0</DocSecurity>
  <Lines>422</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Simoes</dc:creator>
  <cp:keywords/>
  <dc:description/>
  <cp:lastModifiedBy>Edson Silva</cp:lastModifiedBy>
  <cp:revision>19</cp:revision>
  <dcterms:created xsi:type="dcterms:W3CDTF">2024-06-03T15:42:00Z</dcterms:created>
  <dcterms:modified xsi:type="dcterms:W3CDTF">2024-06-10T13:27:00Z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2023-09-15T00:00:00Z</vt:lpwstr>
  </property>
  <property fmtid="{D5CDD505-2E9C-101B-9397-08002B2CF9AE}" pid="3" name="Creator">
    <vt:lpwstr>Microsoft® Word 2016</vt:lpwstr>
  </property>
  <property fmtid="{D5CDD505-2E9C-101B-9397-08002B2CF9AE}" pid="4" name="Created">
    <vt:lpwstr>2023-09-15T00:00:00Z</vt:lpwstr>
  </property>
</Properties>
</file>